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C5F334" w14:textId="3A08FDFF" w:rsidR="006B7579" w:rsidRPr="005E6779" w:rsidRDefault="005E6779" w:rsidP="005E6779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1972957F" wp14:editId="5BDDF7CF">
            <wp:simplePos x="0" y="0"/>
            <wp:positionH relativeFrom="column">
              <wp:posOffset>160361</wp:posOffset>
            </wp:positionH>
            <wp:positionV relativeFrom="paragraph">
              <wp:posOffset>190927</wp:posOffset>
            </wp:positionV>
            <wp:extent cx="1154430" cy="2049145"/>
            <wp:effectExtent l="0" t="0" r="7620" b="8255"/>
            <wp:wrapTopAndBottom/>
            <wp:docPr id="1" name="图片 1" descr="C:\Users\Acer\Documents\Tencent Files\550231055\FileRecv\MobileFile\IMG_0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cuments\Tencent Files\550231055\FileRecv\MobileFile\IMG_049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2178" w:rsidRPr="005E6779">
        <w:rPr>
          <w:rFonts w:hint="eastAsia"/>
          <w:sz w:val="18"/>
          <w:szCs w:val="18"/>
        </w:rPr>
        <w:t>登录</w:t>
      </w:r>
      <w:r w:rsidR="00172178" w:rsidRPr="005E6779">
        <w:rPr>
          <w:sz w:val="18"/>
          <w:szCs w:val="18"/>
        </w:rPr>
        <w:t>页面</w:t>
      </w:r>
    </w:p>
    <w:p w14:paraId="560FDC4B" w14:textId="77777777" w:rsidR="005E6779" w:rsidRDefault="005E6779" w:rsidP="005E677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1.1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概述</w:t>
      </w:r>
    </w:p>
    <w:p w14:paraId="3983113F" w14:textId="77777777" w:rsidR="005E6779" w:rsidRDefault="005E6779" w:rsidP="005E6779">
      <w:pPr>
        <w:pStyle w:val="a3"/>
        <w:ind w:left="780" w:firstLineChars="0" w:firstLine="60"/>
        <w:rPr>
          <w:sz w:val="18"/>
          <w:szCs w:val="18"/>
        </w:rPr>
      </w:pPr>
      <w:r>
        <w:rPr>
          <w:rFonts w:hint="eastAsia"/>
          <w:sz w:val="18"/>
          <w:szCs w:val="18"/>
        </w:rPr>
        <w:t>点击注册按钮</w:t>
      </w:r>
      <w:r>
        <w:rPr>
          <w:sz w:val="18"/>
          <w:szCs w:val="18"/>
        </w:rPr>
        <w:t>之后转</w:t>
      </w:r>
      <w:r>
        <w:rPr>
          <w:rFonts w:hint="eastAsia"/>
          <w:sz w:val="18"/>
          <w:szCs w:val="18"/>
        </w:rPr>
        <w:t>到</w:t>
      </w:r>
      <w:r>
        <w:rPr>
          <w:sz w:val="18"/>
          <w:szCs w:val="18"/>
        </w:rPr>
        <w:t>注册页面</w:t>
      </w:r>
      <w:r>
        <w:rPr>
          <w:rFonts w:hint="eastAsia"/>
          <w:sz w:val="18"/>
          <w:szCs w:val="18"/>
        </w:rPr>
        <w:t>，在</w:t>
      </w:r>
      <w:r>
        <w:rPr>
          <w:sz w:val="18"/>
          <w:szCs w:val="18"/>
        </w:rPr>
        <w:t>输入</w:t>
      </w:r>
      <w:r>
        <w:rPr>
          <w:rFonts w:hint="eastAsia"/>
          <w:sz w:val="18"/>
          <w:szCs w:val="18"/>
        </w:rPr>
        <w:t>正确</w:t>
      </w:r>
      <w:r>
        <w:rPr>
          <w:sz w:val="18"/>
          <w:szCs w:val="18"/>
        </w:rPr>
        <w:t>的用户名和密码之后，</w:t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主界面。</w:t>
      </w:r>
    </w:p>
    <w:p w14:paraId="74397C38" w14:textId="77777777" w:rsidR="007512C3" w:rsidRDefault="007512C3" w:rsidP="007512C3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1.2 </w:t>
      </w:r>
      <w:r>
        <w:rPr>
          <w:rFonts w:hint="eastAsia"/>
          <w:sz w:val="18"/>
          <w:szCs w:val="18"/>
        </w:rPr>
        <w:t>忘记</w:t>
      </w:r>
      <w:r>
        <w:rPr>
          <w:sz w:val="18"/>
          <w:szCs w:val="18"/>
        </w:rPr>
        <w:t>密码</w:t>
      </w:r>
    </w:p>
    <w:p w14:paraId="5C5F647B" w14:textId="77777777" w:rsidR="007512C3" w:rsidRPr="007512C3" w:rsidRDefault="007512C3" w:rsidP="007512C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此</w:t>
      </w:r>
      <w:r>
        <w:rPr>
          <w:sz w:val="18"/>
          <w:szCs w:val="18"/>
        </w:rPr>
        <w:t>功能暂时不</w:t>
      </w:r>
      <w:r>
        <w:rPr>
          <w:rFonts w:hint="eastAsia"/>
          <w:sz w:val="18"/>
          <w:szCs w:val="18"/>
        </w:rPr>
        <w:t>做</w:t>
      </w:r>
    </w:p>
    <w:p w14:paraId="529EB180" w14:textId="77777777" w:rsidR="005E6779" w:rsidRDefault="005E6779" w:rsidP="005E6779">
      <w:pPr>
        <w:rPr>
          <w:sz w:val="18"/>
          <w:szCs w:val="18"/>
        </w:rPr>
      </w:pPr>
    </w:p>
    <w:p w14:paraId="2D0C6E24" w14:textId="77777777" w:rsidR="005E6779" w:rsidRDefault="005E6779" w:rsidP="005E6779">
      <w:pPr>
        <w:rPr>
          <w:sz w:val="18"/>
          <w:szCs w:val="18"/>
        </w:rPr>
      </w:pPr>
    </w:p>
    <w:p w14:paraId="50EA3178" w14:textId="77777777" w:rsidR="005E6779" w:rsidRDefault="005E6779" w:rsidP="005E6779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注册</w:t>
      </w:r>
      <w:r>
        <w:rPr>
          <w:sz w:val="18"/>
          <w:szCs w:val="18"/>
        </w:rPr>
        <w:t>页面</w:t>
      </w:r>
    </w:p>
    <w:p w14:paraId="4378B2FE" w14:textId="77777777" w:rsidR="007512C3" w:rsidRPr="007512C3" w:rsidRDefault="007512C3" w:rsidP="007512C3">
      <w:pPr>
        <w:ind w:left="360"/>
        <w:rPr>
          <w:sz w:val="18"/>
          <w:szCs w:val="18"/>
        </w:rPr>
      </w:pPr>
      <w:r>
        <w:rPr>
          <w:noProof/>
        </w:rPr>
        <w:drawing>
          <wp:inline distT="0" distB="0" distL="0" distR="0" wp14:anchorId="6D78B5C2" wp14:editId="4AE1D374">
            <wp:extent cx="1242035" cy="2204113"/>
            <wp:effectExtent l="0" t="0" r="0" b="5715"/>
            <wp:docPr id="2" name="图片 2" descr="C:\Users\Acer\Documents\Tencent Files\550231055\FileRecv\MobileFile\IMG_0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s\Tencent Files\550231055\FileRecv\MobileFile\IMG_049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819" cy="22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916B" w14:textId="77777777" w:rsidR="005E6779" w:rsidRDefault="005E6779" w:rsidP="005E6779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概述</w:t>
      </w:r>
      <w:r>
        <w:rPr>
          <w:rFonts w:hint="eastAsia"/>
          <w:sz w:val="18"/>
          <w:szCs w:val="18"/>
        </w:rPr>
        <w:t xml:space="preserve"> </w:t>
      </w:r>
    </w:p>
    <w:p w14:paraId="6E1272DC" w14:textId="77777777" w:rsidR="005E6779" w:rsidRDefault="005E6779" w:rsidP="005E6779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这个页面中，用户需要</w:t>
      </w:r>
      <w:r>
        <w:rPr>
          <w:rFonts w:hint="eastAsia"/>
          <w:sz w:val="18"/>
          <w:szCs w:val="18"/>
        </w:rPr>
        <w:t>输入</w:t>
      </w:r>
      <w:r>
        <w:rPr>
          <w:sz w:val="18"/>
          <w:szCs w:val="18"/>
        </w:rPr>
        <w:t>用户名，密码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确认密码，姓名，单位，</w:t>
      </w:r>
      <w:r>
        <w:rPr>
          <w:rFonts w:hint="eastAsia"/>
          <w:sz w:val="18"/>
          <w:szCs w:val="18"/>
        </w:rPr>
        <w:t>E</w:t>
      </w:r>
      <w:r>
        <w:rPr>
          <w:sz w:val="18"/>
          <w:szCs w:val="18"/>
        </w:rPr>
        <w:t>-mail</w:t>
      </w:r>
      <w:r w:rsidR="007512C3">
        <w:rPr>
          <w:rFonts w:hint="eastAsia"/>
          <w:sz w:val="18"/>
          <w:szCs w:val="18"/>
        </w:rPr>
        <w:t>。</w:t>
      </w:r>
    </w:p>
    <w:p w14:paraId="54CD5C94" w14:textId="77777777" w:rsidR="007512C3" w:rsidRPr="007512C3" w:rsidRDefault="007512C3" w:rsidP="007512C3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7512C3">
        <w:rPr>
          <w:rFonts w:hint="eastAsia"/>
          <w:sz w:val="18"/>
          <w:szCs w:val="18"/>
        </w:rPr>
        <w:t>密码</w:t>
      </w:r>
      <w:r w:rsidRPr="007512C3">
        <w:rPr>
          <w:sz w:val="18"/>
          <w:szCs w:val="18"/>
        </w:rPr>
        <w:t>与确认密码</w:t>
      </w:r>
    </w:p>
    <w:p w14:paraId="656580F1" w14:textId="77777777" w:rsidR="007512C3" w:rsidRDefault="007512C3" w:rsidP="007512C3">
      <w:pPr>
        <w:pStyle w:val="a3"/>
        <w:ind w:left="84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如果</w:t>
      </w:r>
      <w:r>
        <w:rPr>
          <w:sz w:val="18"/>
          <w:szCs w:val="18"/>
        </w:rPr>
        <w:t>密码与确认密码不相同，提示用户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两次</w:t>
      </w:r>
      <w:r>
        <w:rPr>
          <w:sz w:val="18"/>
          <w:szCs w:val="18"/>
        </w:rPr>
        <w:t>密码输入不同，请重新输入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。</w:t>
      </w:r>
    </w:p>
    <w:p w14:paraId="02107BF7" w14:textId="77777777" w:rsidR="007512C3" w:rsidRPr="007512C3" w:rsidRDefault="007512C3" w:rsidP="007512C3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7512C3">
        <w:rPr>
          <w:rFonts w:hint="eastAsia"/>
          <w:sz w:val="18"/>
          <w:szCs w:val="18"/>
        </w:rPr>
        <w:t>用户名</w:t>
      </w:r>
      <w:r w:rsidRPr="007512C3">
        <w:rPr>
          <w:sz w:val="18"/>
          <w:szCs w:val="18"/>
        </w:rPr>
        <w:t>确认</w:t>
      </w:r>
    </w:p>
    <w:p w14:paraId="4D70611C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用户输入完用户名之后</w:t>
      </w:r>
      <w:r>
        <w:rPr>
          <w:rFonts w:hint="eastAsia"/>
          <w:sz w:val="18"/>
          <w:szCs w:val="18"/>
        </w:rPr>
        <w:t>（即焦点</w:t>
      </w:r>
      <w:r>
        <w:rPr>
          <w:sz w:val="18"/>
          <w:szCs w:val="18"/>
        </w:rPr>
        <w:t>离开用户名栏时</w:t>
      </w:r>
      <w:r>
        <w:rPr>
          <w:rFonts w:hint="eastAsia"/>
          <w:sz w:val="18"/>
          <w:szCs w:val="18"/>
        </w:rPr>
        <w:t>），</w:t>
      </w:r>
      <w:r>
        <w:rPr>
          <w:sz w:val="18"/>
          <w:szCs w:val="18"/>
        </w:rPr>
        <w:t>系统自动检测</w:t>
      </w:r>
      <w:r>
        <w:rPr>
          <w:rFonts w:hint="eastAsia"/>
          <w:sz w:val="18"/>
          <w:szCs w:val="18"/>
        </w:rPr>
        <w:t>该用户名</w:t>
      </w:r>
      <w:r>
        <w:rPr>
          <w:sz w:val="18"/>
          <w:szCs w:val="18"/>
        </w:rPr>
        <w:t>是否可用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并且显示在用户名</w:t>
      </w:r>
      <w:r>
        <w:rPr>
          <w:rFonts w:hint="eastAsia"/>
          <w:sz w:val="18"/>
          <w:szCs w:val="18"/>
        </w:rPr>
        <w:t>输框</w:t>
      </w:r>
      <w:r>
        <w:rPr>
          <w:sz w:val="18"/>
          <w:szCs w:val="18"/>
        </w:rPr>
        <w:t>下面</w:t>
      </w:r>
      <w:r>
        <w:rPr>
          <w:rFonts w:hint="eastAsia"/>
          <w:sz w:val="18"/>
          <w:szCs w:val="18"/>
        </w:rPr>
        <w:t>。如果</w:t>
      </w:r>
      <w:r>
        <w:rPr>
          <w:sz w:val="18"/>
          <w:szCs w:val="18"/>
        </w:rPr>
        <w:t>用户名不可用，用户无法完成注册。</w:t>
      </w:r>
    </w:p>
    <w:p w14:paraId="6B4A59B8" w14:textId="77777777" w:rsidR="007512C3" w:rsidRPr="007512C3" w:rsidRDefault="007512C3" w:rsidP="007512C3">
      <w:pPr>
        <w:pStyle w:val="a3"/>
        <w:numPr>
          <w:ilvl w:val="1"/>
          <w:numId w:val="2"/>
        </w:numPr>
        <w:ind w:firstLineChars="0"/>
        <w:rPr>
          <w:sz w:val="18"/>
          <w:szCs w:val="18"/>
        </w:rPr>
      </w:pPr>
      <w:r w:rsidRPr="007512C3">
        <w:rPr>
          <w:rFonts w:hint="eastAsia"/>
          <w:sz w:val="18"/>
          <w:szCs w:val="18"/>
        </w:rPr>
        <w:t>必填</w:t>
      </w:r>
      <w:r w:rsidRPr="007512C3">
        <w:rPr>
          <w:sz w:val="18"/>
          <w:szCs w:val="18"/>
        </w:rPr>
        <w:t>项</w:t>
      </w:r>
    </w:p>
    <w:p w14:paraId="1E60E3ED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该页面</w:t>
      </w:r>
      <w:r>
        <w:rPr>
          <w:sz w:val="18"/>
          <w:szCs w:val="18"/>
        </w:rPr>
        <w:t>中，</w:t>
      </w:r>
      <w:r>
        <w:rPr>
          <w:rFonts w:hint="eastAsia"/>
          <w:sz w:val="18"/>
          <w:szCs w:val="18"/>
        </w:rPr>
        <w:t>每一个</w:t>
      </w:r>
      <w:r>
        <w:rPr>
          <w:sz w:val="18"/>
          <w:szCs w:val="18"/>
        </w:rPr>
        <w:t>项目都是必填项，其中任何一个项目为空，都会让用户无法</w:t>
      </w:r>
      <w:r>
        <w:rPr>
          <w:rFonts w:hint="eastAsia"/>
          <w:sz w:val="18"/>
          <w:szCs w:val="18"/>
        </w:rPr>
        <w:t>完成注册</w:t>
      </w:r>
      <w:r>
        <w:rPr>
          <w:sz w:val="18"/>
          <w:szCs w:val="18"/>
        </w:rPr>
        <w:t>。</w:t>
      </w:r>
    </w:p>
    <w:p w14:paraId="0614CD26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</w:p>
    <w:p w14:paraId="670EDA4F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</w:p>
    <w:p w14:paraId="3FD9E8AF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</w:p>
    <w:p w14:paraId="25C04F34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</w:p>
    <w:p w14:paraId="5DAB3842" w14:textId="77777777" w:rsidR="007512C3" w:rsidRDefault="007512C3" w:rsidP="007512C3">
      <w:pPr>
        <w:pStyle w:val="a3"/>
        <w:ind w:left="720" w:firstLineChars="0" w:firstLine="0"/>
        <w:rPr>
          <w:sz w:val="18"/>
          <w:szCs w:val="18"/>
        </w:rPr>
      </w:pPr>
    </w:p>
    <w:p w14:paraId="0C9A28ED" w14:textId="77777777" w:rsidR="007512C3" w:rsidRDefault="007512C3" w:rsidP="007512C3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主</w:t>
      </w:r>
      <w:commentRangeStart w:id="0"/>
      <w:commentRangeStart w:id="1"/>
      <w:commentRangeStart w:id="2"/>
      <w:r>
        <w:rPr>
          <w:sz w:val="18"/>
          <w:szCs w:val="18"/>
        </w:rPr>
        <w:t>界面</w:t>
      </w:r>
      <w:commentRangeEnd w:id="0"/>
      <w:r w:rsidR="005A61FC">
        <w:rPr>
          <w:rStyle w:val="a4"/>
        </w:rPr>
        <w:commentReference w:id="0"/>
      </w:r>
      <w:commentRangeEnd w:id="1"/>
      <w:r w:rsidR="00B639C4">
        <w:rPr>
          <w:rStyle w:val="a4"/>
        </w:rPr>
        <w:commentReference w:id="1"/>
      </w:r>
      <w:commentRangeEnd w:id="2"/>
      <w:r w:rsidR="00C74C10">
        <w:rPr>
          <w:rStyle w:val="a4"/>
        </w:rPr>
        <w:commentReference w:id="2"/>
      </w:r>
    </w:p>
    <w:p w14:paraId="1120C39F" w14:textId="36DD4CE5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479EC45" wp14:editId="6469F8D1">
            <wp:extent cx="1117244" cy="1982659"/>
            <wp:effectExtent l="0" t="0" r="6985" b="0"/>
            <wp:docPr id="3" name="图片 3" descr="C:\Users\Acer\Documents\Tencent Files\550231055\FileRecv\MobileFile\IMG_0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cuments\Tencent Files\550231055\FileRecv\MobileFile\IMG_049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360" cy="20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ins w:id="3" w:author="Acer" w:date="2016-11-19T11:39:00Z">
        <w:r w:rsidR="00794DEC">
          <w:rPr>
            <w:rFonts w:hint="eastAsia"/>
            <w:sz w:val="18"/>
            <w:szCs w:val="18"/>
          </w:rPr>
          <w:t xml:space="preserve"> </w:t>
        </w:r>
      </w:ins>
    </w:p>
    <w:p w14:paraId="30FD7518" w14:textId="77777777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3.1 </w:t>
      </w:r>
      <w:r>
        <w:rPr>
          <w:rFonts w:hint="eastAsia"/>
          <w:sz w:val="18"/>
          <w:szCs w:val="18"/>
        </w:rPr>
        <w:t>概述</w:t>
      </w:r>
    </w:p>
    <w:p w14:paraId="0681D464" w14:textId="77777777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页面的最</w:t>
      </w:r>
      <w:r>
        <w:rPr>
          <w:sz w:val="18"/>
          <w:szCs w:val="18"/>
        </w:rPr>
        <w:t>上部显示的是用户的单位和用户姓名，下面的图片</w:t>
      </w:r>
      <w:r>
        <w:rPr>
          <w:rFonts w:hint="eastAsia"/>
          <w:sz w:val="18"/>
          <w:szCs w:val="18"/>
        </w:rPr>
        <w:t>用作</w:t>
      </w:r>
      <w:r>
        <w:rPr>
          <w:sz w:val="18"/>
          <w:szCs w:val="18"/>
        </w:rPr>
        <w:t>装饰</w:t>
      </w:r>
      <w:r>
        <w:rPr>
          <w:rFonts w:hint="eastAsia"/>
          <w:sz w:val="18"/>
          <w:szCs w:val="18"/>
        </w:rPr>
        <w:t>（或者此</w:t>
      </w:r>
      <w:r>
        <w:rPr>
          <w:sz w:val="18"/>
          <w:szCs w:val="18"/>
        </w:rPr>
        <w:t>app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logo</w:t>
      </w:r>
      <w:r>
        <w:rPr>
          <w:sz w:val="18"/>
          <w:szCs w:val="18"/>
        </w:rPr>
        <w:t>或用户单位</w:t>
      </w:r>
      <w:r>
        <w:rPr>
          <w:rFonts w:hint="eastAsia"/>
          <w:sz w:val="18"/>
          <w:szCs w:val="18"/>
        </w:rPr>
        <w:t>照片</w:t>
      </w:r>
      <w:r>
        <w:rPr>
          <w:sz w:val="18"/>
          <w:szCs w:val="18"/>
        </w:rPr>
        <w:t>等等</w:t>
      </w:r>
      <w:r>
        <w:rPr>
          <w:rFonts w:hint="eastAsia"/>
          <w:sz w:val="18"/>
          <w:szCs w:val="18"/>
        </w:rPr>
        <w:t>）</w:t>
      </w:r>
      <w:r>
        <w:rPr>
          <w:sz w:val="18"/>
          <w:szCs w:val="18"/>
        </w:rPr>
        <w:t>。</w:t>
      </w:r>
      <w:r>
        <w:rPr>
          <w:rFonts w:hint="eastAsia"/>
          <w:sz w:val="18"/>
          <w:szCs w:val="18"/>
        </w:rPr>
        <w:t>下面四个</w:t>
      </w:r>
      <w:r>
        <w:rPr>
          <w:sz w:val="18"/>
          <w:szCs w:val="18"/>
        </w:rPr>
        <w:t>按钮可点击，分别是四个功能。</w:t>
      </w:r>
    </w:p>
    <w:p w14:paraId="3DBDBC6C" w14:textId="77777777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</w:p>
    <w:p w14:paraId="32F248A3" w14:textId="77777777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 xml:space="preserve">3.2 </w:t>
      </w:r>
      <w:r>
        <w:rPr>
          <w:rFonts w:hint="eastAsia"/>
          <w:sz w:val="18"/>
          <w:szCs w:val="18"/>
        </w:rPr>
        <w:t>预定</w:t>
      </w:r>
      <w:r>
        <w:rPr>
          <w:sz w:val="18"/>
          <w:szCs w:val="18"/>
        </w:rPr>
        <w:t>新会议</w:t>
      </w:r>
    </w:p>
    <w:p w14:paraId="13D9610C" w14:textId="77777777" w:rsidR="007512C3" w:rsidRDefault="007512C3" w:rsidP="007512C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预定页面</w:t>
      </w:r>
      <w:r w:rsidR="000C29B5">
        <w:rPr>
          <w:rFonts w:hint="eastAsia"/>
          <w:sz w:val="18"/>
          <w:szCs w:val="18"/>
        </w:rPr>
        <w:t>，</w:t>
      </w:r>
      <w:r w:rsidR="000C29B5">
        <w:rPr>
          <w:sz w:val="18"/>
          <w:szCs w:val="18"/>
        </w:rPr>
        <w:t>创建一个新的会议。</w:t>
      </w:r>
    </w:p>
    <w:p w14:paraId="156CB5F2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 xml:space="preserve">3.3 </w:t>
      </w:r>
      <w:r>
        <w:rPr>
          <w:rFonts w:hint="eastAsia"/>
          <w:sz w:val="18"/>
          <w:szCs w:val="18"/>
        </w:rPr>
        <w:t>我的</w:t>
      </w:r>
      <w:r>
        <w:rPr>
          <w:sz w:val="18"/>
          <w:szCs w:val="18"/>
        </w:rPr>
        <w:t>预定</w:t>
      </w:r>
    </w:p>
    <w:p w14:paraId="068CBB51" w14:textId="77777777" w:rsidR="007512C3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进入我的预定界面，可以查看</w:t>
      </w:r>
      <w:r>
        <w:rPr>
          <w:rFonts w:hint="eastAsia"/>
          <w:sz w:val="18"/>
          <w:szCs w:val="18"/>
        </w:rPr>
        <w:t>当前</w:t>
      </w:r>
      <w:r>
        <w:rPr>
          <w:sz w:val="18"/>
          <w:szCs w:val="18"/>
        </w:rPr>
        <w:t>用户</w:t>
      </w:r>
      <w:r>
        <w:rPr>
          <w:rFonts w:hint="eastAsia"/>
          <w:sz w:val="18"/>
          <w:szCs w:val="18"/>
        </w:rPr>
        <w:t>预定</w:t>
      </w:r>
      <w:r>
        <w:rPr>
          <w:sz w:val="18"/>
          <w:szCs w:val="18"/>
        </w:rPr>
        <w:t>的会议室。</w:t>
      </w:r>
      <w:r w:rsidR="007512C3">
        <w:rPr>
          <w:sz w:val="18"/>
          <w:szCs w:val="18"/>
        </w:rPr>
        <w:t xml:space="preserve"> </w:t>
      </w:r>
    </w:p>
    <w:p w14:paraId="5FFAC0F4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 xml:space="preserve">3.4 </w:t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中心</w:t>
      </w:r>
    </w:p>
    <w:p w14:paraId="31C94920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进入用户中心界面，</w:t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可以修改个人信息和密码。</w:t>
      </w:r>
    </w:p>
    <w:p w14:paraId="12072D77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3.5 </w:t>
      </w:r>
      <w:r>
        <w:rPr>
          <w:rFonts w:hint="eastAsia"/>
          <w:sz w:val="18"/>
          <w:szCs w:val="18"/>
        </w:rPr>
        <w:t>管理员</w:t>
      </w:r>
      <w:r>
        <w:rPr>
          <w:sz w:val="18"/>
          <w:szCs w:val="18"/>
        </w:rPr>
        <w:t>功能</w:t>
      </w:r>
    </w:p>
    <w:p w14:paraId="3867E3BB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ab/>
      </w:r>
    </w:p>
    <w:p w14:paraId="04984AF0" w14:textId="77777777" w:rsidR="000C29B5" w:rsidRDefault="000C29B5" w:rsidP="000C29B5">
      <w:pPr>
        <w:ind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后弹出对话框，可以</w:t>
      </w:r>
      <w:r>
        <w:rPr>
          <w:rFonts w:hint="eastAsia"/>
          <w:sz w:val="18"/>
          <w:szCs w:val="18"/>
        </w:rPr>
        <w:t>选择会议室</w:t>
      </w:r>
      <w:r>
        <w:rPr>
          <w:sz w:val="18"/>
          <w:szCs w:val="18"/>
        </w:rPr>
        <w:t>管理和用户管理两个功能</w:t>
      </w:r>
      <w:r>
        <w:rPr>
          <w:rFonts w:hint="eastAsia"/>
          <w:sz w:val="18"/>
          <w:szCs w:val="18"/>
        </w:rPr>
        <w:t>。</w:t>
      </w:r>
    </w:p>
    <w:p w14:paraId="617F9009" w14:textId="77777777" w:rsidR="000C29B5" w:rsidRDefault="000C29B5" w:rsidP="000C29B5">
      <w:pPr>
        <w:rPr>
          <w:sz w:val="18"/>
          <w:szCs w:val="18"/>
        </w:rPr>
      </w:pPr>
    </w:p>
    <w:p w14:paraId="75C5819B" w14:textId="77777777" w:rsidR="00353D89" w:rsidRDefault="00353D89" w:rsidP="000C29B5">
      <w:pPr>
        <w:rPr>
          <w:sz w:val="18"/>
          <w:szCs w:val="18"/>
        </w:rPr>
      </w:pPr>
    </w:p>
    <w:p w14:paraId="350A1D6E" w14:textId="77777777" w:rsidR="00353D89" w:rsidRDefault="00353D89" w:rsidP="000C29B5">
      <w:pPr>
        <w:rPr>
          <w:sz w:val="18"/>
          <w:szCs w:val="18"/>
        </w:rPr>
      </w:pPr>
    </w:p>
    <w:p w14:paraId="6017E431" w14:textId="77777777" w:rsidR="00353D89" w:rsidRDefault="00353D89" w:rsidP="000C29B5">
      <w:pPr>
        <w:rPr>
          <w:sz w:val="18"/>
          <w:szCs w:val="18"/>
        </w:rPr>
      </w:pPr>
    </w:p>
    <w:p w14:paraId="0F9A26D6" w14:textId="77777777" w:rsidR="00353D89" w:rsidRDefault="00353D89" w:rsidP="000C29B5">
      <w:pPr>
        <w:rPr>
          <w:sz w:val="18"/>
          <w:szCs w:val="18"/>
        </w:rPr>
      </w:pPr>
    </w:p>
    <w:p w14:paraId="27D09CF6" w14:textId="77777777" w:rsidR="00353D89" w:rsidRDefault="00353D89" w:rsidP="000C29B5">
      <w:pPr>
        <w:rPr>
          <w:sz w:val="18"/>
          <w:szCs w:val="18"/>
        </w:rPr>
      </w:pPr>
    </w:p>
    <w:p w14:paraId="09224C35" w14:textId="77777777" w:rsidR="00353D89" w:rsidRDefault="00353D89" w:rsidP="000C29B5">
      <w:pPr>
        <w:rPr>
          <w:sz w:val="18"/>
          <w:szCs w:val="18"/>
        </w:rPr>
      </w:pPr>
    </w:p>
    <w:p w14:paraId="03D241A2" w14:textId="77777777" w:rsidR="00353D89" w:rsidRDefault="00353D89" w:rsidP="000C29B5">
      <w:pPr>
        <w:rPr>
          <w:sz w:val="18"/>
          <w:szCs w:val="18"/>
        </w:rPr>
      </w:pPr>
    </w:p>
    <w:p w14:paraId="342C960E" w14:textId="77777777" w:rsidR="00353D89" w:rsidRDefault="00353D89" w:rsidP="000C29B5">
      <w:pPr>
        <w:rPr>
          <w:sz w:val="18"/>
          <w:szCs w:val="18"/>
        </w:rPr>
      </w:pPr>
    </w:p>
    <w:p w14:paraId="2D856563" w14:textId="77777777" w:rsidR="00353D89" w:rsidRDefault="00353D89" w:rsidP="000C29B5">
      <w:pPr>
        <w:rPr>
          <w:ins w:id="4" w:author="Acer" w:date="2016-11-21T21:02:00Z"/>
          <w:sz w:val="18"/>
          <w:szCs w:val="18"/>
        </w:rPr>
      </w:pPr>
    </w:p>
    <w:p w14:paraId="14192664" w14:textId="77777777" w:rsidR="00C616FD" w:rsidRDefault="00C616FD" w:rsidP="000C29B5">
      <w:pPr>
        <w:rPr>
          <w:ins w:id="5" w:author="Acer" w:date="2016-11-21T21:02:00Z"/>
          <w:sz w:val="18"/>
          <w:szCs w:val="18"/>
        </w:rPr>
      </w:pPr>
    </w:p>
    <w:p w14:paraId="0AC10DB9" w14:textId="77777777" w:rsidR="00C616FD" w:rsidRDefault="00C616FD" w:rsidP="000C29B5">
      <w:pPr>
        <w:rPr>
          <w:rFonts w:hint="eastAsia"/>
          <w:sz w:val="18"/>
          <w:szCs w:val="18"/>
        </w:rPr>
      </w:pPr>
    </w:p>
    <w:p w14:paraId="718F59AF" w14:textId="77777777" w:rsidR="00353D89" w:rsidRDefault="00353D89" w:rsidP="00353D89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 w:rsidRPr="00353D89">
        <w:rPr>
          <w:rFonts w:hint="eastAsia"/>
          <w:sz w:val="18"/>
          <w:szCs w:val="18"/>
        </w:rPr>
        <w:t>预定</w:t>
      </w:r>
      <w:proofErr w:type="gramStart"/>
      <w:r w:rsidRPr="00353D89">
        <w:rPr>
          <w:sz w:val="18"/>
          <w:szCs w:val="18"/>
        </w:rPr>
        <w:t>新</w:t>
      </w:r>
      <w:commentRangeStart w:id="6"/>
      <w:commentRangeStart w:id="7"/>
      <w:r w:rsidRPr="00353D89">
        <w:rPr>
          <w:rFonts w:hint="eastAsia"/>
          <w:sz w:val="18"/>
          <w:szCs w:val="18"/>
        </w:rPr>
        <w:t>会议</w:t>
      </w:r>
      <w:commentRangeEnd w:id="6"/>
      <w:proofErr w:type="gramEnd"/>
      <w:r w:rsidR="005A61FC">
        <w:rPr>
          <w:rStyle w:val="a4"/>
        </w:rPr>
        <w:commentReference w:id="6"/>
      </w:r>
      <w:commentRangeEnd w:id="7"/>
      <w:r w:rsidR="00B639C4">
        <w:rPr>
          <w:rStyle w:val="a4"/>
        </w:rPr>
        <w:commentReference w:id="7"/>
      </w:r>
    </w:p>
    <w:p w14:paraId="23707CCC" w14:textId="66CCBE6E" w:rsidR="00353D89" w:rsidRPr="00353D89" w:rsidRDefault="00F253F3" w:rsidP="00353D89">
      <w:pPr>
        <w:pStyle w:val="a3"/>
        <w:ind w:left="360" w:firstLineChars="0" w:firstLine="0"/>
        <w:rPr>
          <w:sz w:val="18"/>
          <w:szCs w:val="18"/>
        </w:rPr>
      </w:pPr>
      <w:del w:id="8" w:author="Acer" w:date="2016-11-21T21:02:00Z">
        <w:r w:rsidDel="00C616FD">
          <w:rPr>
            <w:noProof/>
            <w:sz w:val="18"/>
            <w:szCs w:val="18"/>
          </w:rPr>
          <w:lastRenderedPageBreak/>
          <w:drawing>
            <wp:inline distT="0" distB="0" distL="0" distR="0" wp14:anchorId="507B5D64" wp14:editId="57B25E92">
              <wp:extent cx="1835215" cy="2448651"/>
              <wp:effectExtent l="0" t="0" r="0" b="8890"/>
              <wp:docPr id="8" name="图片 8" descr="C:\Users\Acer\Documents\Tencent Files\550231055\FileRecv\MobileFile\IMG_0510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cer\Documents\Tencent Files\550231055\FileRecv\MobileFile\IMG_0510.JPG"/>
                      <pic:cNvPicPr>
                        <a:picLocks noChangeAspect="1" noChangeArrowheads="1"/>
                      </pic:cNvPicPr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38585" cy="24531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9" w:author="Acer" w:date="2016-11-21T21:01:00Z">
        <w:r w:rsidR="00C616FD">
          <w:rPr>
            <w:noProof/>
            <w:sz w:val="18"/>
            <w:szCs w:val="18"/>
          </w:rPr>
          <w:drawing>
            <wp:inline distT="0" distB="0" distL="0" distR="0" wp14:anchorId="08146CCC" wp14:editId="629F4B50">
              <wp:extent cx="1579007" cy="2106804"/>
              <wp:effectExtent l="0" t="0" r="2540" b="8255"/>
              <wp:docPr id="9" name="图片 9" descr="C:\Users\Acer\Documents\Tencent Files\550231055\FileRecv\MobileFile\IMG_0527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cer\Documents\Tencent Files\550231055\FileRecv\MobileFile\IMG_0527.JPG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79007" cy="210680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D705914" w14:textId="77777777" w:rsidR="00353D89" w:rsidRDefault="00353D89" w:rsidP="00353D89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4.1 </w:t>
      </w:r>
      <w:r>
        <w:rPr>
          <w:rFonts w:hint="eastAsia"/>
          <w:sz w:val="18"/>
          <w:szCs w:val="18"/>
        </w:rPr>
        <w:t>起始</w:t>
      </w:r>
      <w:r>
        <w:rPr>
          <w:sz w:val="18"/>
          <w:szCs w:val="18"/>
        </w:rPr>
        <w:t>时间，结束时间</w:t>
      </w:r>
    </w:p>
    <w:p w14:paraId="4A162C3B" w14:textId="77777777" w:rsidR="00353D89" w:rsidRDefault="00353D89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文本框右边的</w:t>
      </w:r>
      <w:r>
        <w:rPr>
          <w:rFonts w:hint="eastAsia"/>
          <w:sz w:val="18"/>
          <w:szCs w:val="18"/>
        </w:rPr>
        <w:t>编辑</w:t>
      </w:r>
      <w:r>
        <w:rPr>
          <w:sz w:val="18"/>
          <w:szCs w:val="18"/>
        </w:rPr>
        <w:t>按钮，</w:t>
      </w:r>
      <w:r>
        <w:rPr>
          <w:rFonts w:hint="eastAsia"/>
          <w:sz w:val="18"/>
          <w:szCs w:val="18"/>
        </w:rPr>
        <w:t>弹出</w:t>
      </w:r>
      <w:r>
        <w:rPr>
          <w:sz w:val="18"/>
          <w:szCs w:val="18"/>
        </w:rPr>
        <w:t>一个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日期</w:t>
      </w:r>
      <w:r>
        <w:rPr>
          <w:sz w:val="18"/>
          <w:szCs w:val="18"/>
        </w:rPr>
        <w:t>和时间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整合</w:t>
      </w:r>
      <w:r>
        <w:rPr>
          <w:sz w:val="18"/>
          <w:szCs w:val="18"/>
        </w:rPr>
        <w:t>版的日历，用户在选择完</w:t>
      </w:r>
      <w:r>
        <w:rPr>
          <w:rFonts w:hint="eastAsia"/>
          <w:sz w:val="18"/>
          <w:szCs w:val="18"/>
        </w:rPr>
        <w:t>日期</w:t>
      </w:r>
      <w:r>
        <w:rPr>
          <w:sz w:val="18"/>
          <w:szCs w:val="18"/>
        </w:rPr>
        <w:t>和时间后，这些数据会被自动</w:t>
      </w:r>
      <w:r>
        <w:rPr>
          <w:rFonts w:hint="eastAsia"/>
          <w:sz w:val="18"/>
          <w:szCs w:val="18"/>
        </w:rPr>
        <w:t>填充</w:t>
      </w:r>
      <w:r>
        <w:rPr>
          <w:sz w:val="18"/>
          <w:szCs w:val="18"/>
        </w:rPr>
        <w:t>到起始时间和结束时间的文本框。（</w:t>
      </w:r>
      <w:r>
        <w:rPr>
          <w:rFonts w:hint="eastAsia"/>
          <w:sz w:val="18"/>
          <w:szCs w:val="18"/>
        </w:rPr>
        <w:t>起始</w:t>
      </w:r>
      <w:r>
        <w:rPr>
          <w:sz w:val="18"/>
          <w:szCs w:val="18"/>
        </w:rPr>
        <w:t>时间默</w:t>
      </w:r>
      <w:r>
        <w:rPr>
          <w:rFonts w:hint="eastAsia"/>
          <w:sz w:val="18"/>
          <w:szCs w:val="18"/>
        </w:rPr>
        <w:t>认是</w:t>
      </w:r>
      <w:r>
        <w:rPr>
          <w:sz w:val="18"/>
          <w:szCs w:val="18"/>
        </w:rPr>
        <w:t>从</w:t>
      </w:r>
      <w:r>
        <w:rPr>
          <w:rFonts w:hint="eastAsia"/>
          <w:sz w:val="18"/>
          <w:szCs w:val="18"/>
        </w:rPr>
        <w:t>当前</w:t>
      </w:r>
      <w:r>
        <w:rPr>
          <w:sz w:val="18"/>
          <w:szCs w:val="18"/>
        </w:rPr>
        <w:t>时间，结束时间默认是第二天的同一时间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以防用户跳过上面两个项目，直接点击会议室编辑）</w:t>
      </w:r>
    </w:p>
    <w:p w14:paraId="4FABB6B7" w14:textId="77777777" w:rsidR="00353D89" w:rsidRDefault="00353D89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4.2 </w:t>
      </w:r>
      <w:r>
        <w:rPr>
          <w:rFonts w:hint="eastAsia"/>
          <w:sz w:val="18"/>
          <w:szCs w:val="18"/>
        </w:rPr>
        <w:t>会议室</w:t>
      </w:r>
      <w:r>
        <w:rPr>
          <w:sz w:val="18"/>
          <w:szCs w:val="18"/>
        </w:rPr>
        <w:t>编辑</w:t>
      </w:r>
    </w:p>
    <w:p w14:paraId="098D57CF" w14:textId="77777777" w:rsidR="00BB02F7" w:rsidRDefault="00BB02F7" w:rsidP="00353D89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CF1EC5F" wp14:editId="2805D3C7">
            <wp:extent cx="1883154" cy="3343702"/>
            <wp:effectExtent l="0" t="0" r="3175" b="0"/>
            <wp:docPr id="6" name="图片 6" descr="C:\Users\Acer\Documents\Tencent Files\550231055\FileRecv\MobileFile\IMG_0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cuments\Tencent Files\550231055\FileRecv\MobileFile\IMG_049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344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6510" w14:textId="1DD93FC6" w:rsidR="00353D89" w:rsidRDefault="00353D89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在</w:t>
      </w:r>
      <w:r w:rsidR="00BB02F7"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完成</w:t>
      </w:r>
      <w:r w:rsidR="00BB02F7">
        <w:rPr>
          <w:rFonts w:hint="eastAsia"/>
          <w:sz w:val="18"/>
          <w:szCs w:val="18"/>
        </w:rPr>
        <w:t>填写</w:t>
      </w:r>
      <w:r>
        <w:rPr>
          <w:rFonts w:hint="eastAsia"/>
          <w:sz w:val="18"/>
          <w:szCs w:val="18"/>
        </w:rPr>
        <w:t>起始</w:t>
      </w:r>
      <w:r>
        <w:rPr>
          <w:sz w:val="18"/>
          <w:szCs w:val="18"/>
        </w:rPr>
        <w:t>时间与结束时间之后</w:t>
      </w:r>
      <w:r w:rsidR="00BB02F7">
        <w:rPr>
          <w:rFonts w:hint="eastAsia"/>
          <w:sz w:val="18"/>
          <w:szCs w:val="18"/>
        </w:rPr>
        <w:t>（如</w:t>
      </w:r>
      <w:r w:rsidR="00BB02F7">
        <w:rPr>
          <w:sz w:val="18"/>
          <w:szCs w:val="18"/>
        </w:rPr>
        <w:t>不填就按默认值</w:t>
      </w:r>
      <w:r w:rsidR="00BB02F7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，</w:t>
      </w:r>
      <w:r w:rsidR="00BB02F7">
        <w:rPr>
          <w:rFonts w:hint="eastAsia"/>
          <w:sz w:val="18"/>
          <w:szCs w:val="18"/>
        </w:rPr>
        <w:t>用户</w:t>
      </w:r>
      <w:r w:rsidR="00BB02F7">
        <w:rPr>
          <w:sz w:val="18"/>
          <w:szCs w:val="18"/>
        </w:rPr>
        <w:t>可点击会议室右边</w:t>
      </w:r>
      <w:r w:rsidR="00BB02F7">
        <w:rPr>
          <w:rFonts w:hint="eastAsia"/>
          <w:sz w:val="18"/>
          <w:szCs w:val="18"/>
        </w:rPr>
        <w:t>的</w:t>
      </w:r>
      <w:r w:rsidR="00BB02F7">
        <w:rPr>
          <w:sz w:val="18"/>
          <w:szCs w:val="18"/>
        </w:rPr>
        <w:t>编辑</w:t>
      </w:r>
      <w:r w:rsidR="00BB02F7">
        <w:rPr>
          <w:rFonts w:hint="eastAsia"/>
          <w:sz w:val="18"/>
          <w:szCs w:val="18"/>
        </w:rPr>
        <w:t>按钮</w:t>
      </w:r>
      <w:r w:rsidR="002D5393">
        <w:rPr>
          <w:rFonts w:hint="eastAsia"/>
          <w:sz w:val="18"/>
          <w:szCs w:val="18"/>
        </w:rPr>
        <w:t>，</w:t>
      </w:r>
      <w:r w:rsidR="004F336D">
        <w:rPr>
          <w:rFonts w:hint="eastAsia"/>
          <w:sz w:val="18"/>
          <w:szCs w:val="18"/>
        </w:rPr>
        <w:t>会弹出</w:t>
      </w:r>
      <w:r w:rsidR="004F336D">
        <w:rPr>
          <w:sz w:val="18"/>
          <w:szCs w:val="18"/>
        </w:rPr>
        <w:t>上图的对话框。</w:t>
      </w:r>
      <w:r w:rsidR="002D5393">
        <w:rPr>
          <w:sz w:val="18"/>
          <w:szCs w:val="18"/>
        </w:rPr>
        <w:t>在对话框中</w:t>
      </w:r>
      <w:r w:rsidR="004F336D">
        <w:rPr>
          <w:rFonts w:hint="eastAsia"/>
          <w:sz w:val="18"/>
          <w:szCs w:val="18"/>
        </w:rPr>
        <w:t>点击</w:t>
      </w:r>
      <w:r w:rsidR="004F336D">
        <w:rPr>
          <w:sz w:val="18"/>
          <w:szCs w:val="18"/>
        </w:rPr>
        <w:t>“</w:t>
      </w:r>
      <w:r w:rsidR="004F336D">
        <w:rPr>
          <w:rFonts w:hint="eastAsia"/>
          <w:sz w:val="18"/>
          <w:szCs w:val="18"/>
        </w:rPr>
        <w:t>选定</w:t>
      </w:r>
      <w:r w:rsidR="004F336D">
        <w:rPr>
          <w:sz w:val="18"/>
          <w:szCs w:val="18"/>
        </w:rPr>
        <w:t>”</w:t>
      </w:r>
      <w:r w:rsidR="004F336D">
        <w:rPr>
          <w:rFonts w:hint="eastAsia"/>
          <w:sz w:val="18"/>
          <w:szCs w:val="18"/>
        </w:rPr>
        <w:t>按钮</w:t>
      </w:r>
      <w:r w:rsidR="004F336D">
        <w:rPr>
          <w:sz w:val="18"/>
          <w:szCs w:val="18"/>
        </w:rPr>
        <w:t>即可选中该会议室。若</w:t>
      </w:r>
      <w:r w:rsidR="004F336D">
        <w:rPr>
          <w:rFonts w:hint="eastAsia"/>
          <w:sz w:val="18"/>
          <w:szCs w:val="18"/>
        </w:rPr>
        <w:t>用户</w:t>
      </w:r>
      <w:r w:rsidR="004F336D">
        <w:rPr>
          <w:sz w:val="18"/>
          <w:szCs w:val="18"/>
        </w:rPr>
        <w:t>点击</w:t>
      </w:r>
      <w:r w:rsidR="004F336D">
        <w:rPr>
          <w:rFonts w:hint="eastAsia"/>
          <w:sz w:val="18"/>
          <w:szCs w:val="18"/>
        </w:rPr>
        <w:t>“详细”按钮</w:t>
      </w:r>
      <w:r w:rsidR="004F336D">
        <w:rPr>
          <w:sz w:val="18"/>
          <w:szCs w:val="18"/>
        </w:rPr>
        <w:t>，则会弹出一个显示该会议室具体</w:t>
      </w:r>
      <w:r w:rsidR="004F336D">
        <w:rPr>
          <w:rFonts w:hint="eastAsia"/>
          <w:sz w:val="18"/>
          <w:szCs w:val="18"/>
        </w:rPr>
        <w:t>属性</w:t>
      </w:r>
      <w:r w:rsidR="004F336D">
        <w:rPr>
          <w:sz w:val="18"/>
          <w:szCs w:val="18"/>
        </w:rPr>
        <w:t>的对话框。</w:t>
      </w:r>
      <w:del w:id="10" w:author="Acer" w:date="2016-11-21T21:38:00Z">
        <w:r w:rsidR="004F336D" w:rsidDel="0070016F">
          <w:rPr>
            <w:noProof/>
            <w:sz w:val="18"/>
            <w:szCs w:val="18"/>
          </w:rPr>
          <w:drawing>
            <wp:inline distT="0" distB="0" distL="0" distR="0" wp14:anchorId="029A35EA" wp14:editId="440C1047">
              <wp:extent cx="1084116" cy="1699220"/>
              <wp:effectExtent l="0" t="0" r="1905" b="0"/>
              <wp:docPr id="7" name="图片 7" descr="C:\Users\Acer\Documents\Tencent Files\550231055\FileRecv\MobileFile\IMG_050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cer\Documents\Tencent Files\550231055\FileRecv\MobileFile\IMG_0506.PNG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99663" cy="17235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" w:author="Acer" w:date="2016-11-21T21:38:00Z">
        <w:r w:rsidR="0070016F">
          <w:rPr>
            <w:noProof/>
            <w:sz w:val="18"/>
            <w:szCs w:val="18"/>
          </w:rPr>
          <w:drawing>
            <wp:inline distT="0" distB="0" distL="0" distR="0" wp14:anchorId="32704973" wp14:editId="18BE954D">
              <wp:extent cx="1262185" cy="1684080"/>
              <wp:effectExtent l="0" t="0" r="0" b="0"/>
              <wp:docPr id="17" name="图片 17" descr="C:\Users\Acer\Documents\Tencent Files\550231055\FileRecv\MobileFile\IMG_0528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cer\Documents\Tencent Files\550231055\FileRecv\MobileFile\IMG_0528.JPG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64471" cy="1687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commentRangeStart w:id="12"/>
      <w:r w:rsidR="004F336D">
        <w:rPr>
          <w:rFonts w:hint="eastAsia"/>
          <w:sz w:val="18"/>
          <w:szCs w:val="18"/>
        </w:rPr>
        <w:t>在</w:t>
      </w:r>
      <w:commentRangeEnd w:id="12"/>
      <w:r w:rsidR="00FD22B0">
        <w:rPr>
          <w:rStyle w:val="a4"/>
        </w:rPr>
        <w:commentReference w:id="12"/>
      </w:r>
      <w:r w:rsidR="004F336D">
        <w:rPr>
          <w:sz w:val="18"/>
          <w:szCs w:val="18"/>
        </w:rPr>
        <w:t>这个</w:t>
      </w:r>
      <w:commentRangeStart w:id="13"/>
      <w:r w:rsidR="004F336D">
        <w:rPr>
          <w:rFonts w:hint="eastAsia"/>
          <w:sz w:val="18"/>
          <w:szCs w:val="18"/>
        </w:rPr>
        <w:t>对话框</w:t>
      </w:r>
      <w:commentRangeEnd w:id="13"/>
      <w:r w:rsidR="00B639C4">
        <w:rPr>
          <w:rStyle w:val="a4"/>
        </w:rPr>
        <w:commentReference w:id="13"/>
      </w:r>
      <w:r w:rsidR="004F336D">
        <w:rPr>
          <w:sz w:val="18"/>
          <w:szCs w:val="18"/>
        </w:rPr>
        <w:t>中</w:t>
      </w:r>
      <w:r w:rsidR="004F336D">
        <w:rPr>
          <w:rFonts w:hint="eastAsia"/>
          <w:sz w:val="18"/>
          <w:szCs w:val="18"/>
        </w:rPr>
        <w:t>点击</w:t>
      </w:r>
      <w:bookmarkStart w:id="14" w:name="_GoBack"/>
      <w:bookmarkEnd w:id="14"/>
      <w:r w:rsidR="004F336D">
        <w:rPr>
          <w:sz w:val="18"/>
          <w:szCs w:val="18"/>
        </w:rPr>
        <w:t>返回键即可返</w:t>
      </w:r>
      <w:r w:rsidR="004F336D">
        <w:rPr>
          <w:sz w:val="18"/>
          <w:szCs w:val="18"/>
        </w:rPr>
        <w:lastRenderedPageBreak/>
        <w:t>回上一级</w:t>
      </w:r>
      <w:r w:rsidR="004F336D">
        <w:rPr>
          <w:rFonts w:hint="eastAsia"/>
          <w:sz w:val="18"/>
          <w:szCs w:val="18"/>
        </w:rPr>
        <w:t>。</w:t>
      </w:r>
    </w:p>
    <w:p w14:paraId="3C27C784" w14:textId="77777777" w:rsidR="004F336D" w:rsidRDefault="004F336D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4.3 </w:t>
      </w:r>
      <w:r>
        <w:rPr>
          <w:rFonts w:hint="eastAsia"/>
          <w:sz w:val="18"/>
          <w:szCs w:val="18"/>
        </w:rPr>
        <w:t>会议</w:t>
      </w:r>
      <w:r>
        <w:rPr>
          <w:sz w:val="18"/>
          <w:szCs w:val="18"/>
        </w:rPr>
        <w:t>类型</w:t>
      </w:r>
    </w:p>
    <w:p w14:paraId="5D1DEF57" w14:textId="77777777" w:rsidR="004F336D" w:rsidRDefault="004F336D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这是</w:t>
      </w:r>
      <w:r>
        <w:rPr>
          <w:sz w:val="18"/>
          <w:szCs w:val="18"/>
        </w:rPr>
        <w:t>一个单选框，选择其中一项打上勾即可。</w:t>
      </w:r>
    </w:p>
    <w:p w14:paraId="6073B505" w14:textId="77777777" w:rsidR="004F336D" w:rsidRDefault="004F336D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4.4 </w:t>
      </w:r>
      <w:r w:rsidR="00761700">
        <w:rPr>
          <w:rFonts w:hint="eastAsia"/>
          <w:sz w:val="18"/>
          <w:szCs w:val="18"/>
        </w:rPr>
        <w:t>与会人员</w:t>
      </w:r>
    </w:p>
    <w:p w14:paraId="51F4678B" w14:textId="77777777" w:rsidR="00761700" w:rsidRDefault="00761700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可以填写</w:t>
      </w:r>
      <w:r>
        <w:rPr>
          <w:rFonts w:hint="eastAsia"/>
          <w:sz w:val="18"/>
          <w:szCs w:val="18"/>
        </w:rPr>
        <w:t>参加</w:t>
      </w:r>
      <w:r>
        <w:rPr>
          <w:sz w:val="18"/>
          <w:szCs w:val="18"/>
        </w:rPr>
        <w:t>会议的</w:t>
      </w:r>
      <w:r>
        <w:rPr>
          <w:rFonts w:hint="eastAsia"/>
          <w:sz w:val="18"/>
          <w:szCs w:val="18"/>
        </w:rPr>
        <w:t>人员</w:t>
      </w:r>
    </w:p>
    <w:p w14:paraId="28351A76" w14:textId="77777777" w:rsidR="00761700" w:rsidRDefault="00761700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4.5 </w:t>
      </w:r>
      <w:r w:rsidR="001975AE">
        <w:rPr>
          <w:rFonts w:hint="eastAsia"/>
          <w:sz w:val="18"/>
          <w:szCs w:val="18"/>
        </w:rPr>
        <w:t>提醒</w:t>
      </w:r>
      <w:r w:rsidR="001975AE">
        <w:rPr>
          <w:sz w:val="18"/>
          <w:szCs w:val="18"/>
        </w:rPr>
        <w:t>用户</w:t>
      </w:r>
    </w:p>
    <w:p w14:paraId="1844E7FA" w14:textId="77777777" w:rsidR="00F253F3" w:rsidRDefault="001975AE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F253F3">
        <w:rPr>
          <w:noProof/>
          <w:sz w:val="18"/>
          <w:szCs w:val="18"/>
        </w:rPr>
        <w:drawing>
          <wp:inline distT="0" distB="0" distL="0" distR="0" wp14:anchorId="01789B38" wp14:editId="0AE75331">
            <wp:extent cx="1713355" cy="3042209"/>
            <wp:effectExtent l="0" t="0" r="1270" b="6350"/>
            <wp:docPr id="11" name="图片 11" descr="C:\Users\Acer\Documents\Tencent Files\550231055\FileRecv\MobileFile\IMG_0495(20161116-10295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cuments\Tencent Files\550231055\FileRecv\MobileFile\IMG_0495(20161116-102958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902" cy="304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2B0">
        <w:rPr>
          <w:rStyle w:val="a4"/>
        </w:rPr>
        <w:commentReference w:id="15"/>
      </w:r>
      <w:r w:rsidR="00B639C4">
        <w:rPr>
          <w:rStyle w:val="a4"/>
        </w:rPr>
        <w:commentReference w:id="16"/>
      </w:r>
      <w:r w:rsidR="00C74C10">
        <w:rPr>
          <w:rStyle w:val="a4"/>
        </w:rPr>
        <w:commentReference w:id="17"/>
      </w:r>
    </w:p>
    <w:p w14:paraId="268423C2" w14:textId="77777777" w:rsidR="001975AE" w:rsidRDefault="001975AE" w:rsidP="00353D8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</w:t>
      </w:r>
      <w:r>
        <w:rPr>
          <w:sz w:val="18"/>
          <w:szCs w:val="18"/>
        </w:rPr>
        <w:t>击右边的编辑框，会出现一个对话框，</w:t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可以勾选</w:t>
      </w:r>
      <w:r>
        <w:rPr>
          <w:rFonts w:hint="eastAsia"/>
          <w:sz w:val="18"/>
          <w:szCs w:val="18"/>
        </w:rPr>
        <w:t>任意</w:t>
      </w:r>
      <w:r>
        <w:rPr>
          <w:sz w:val="18"/>
          <w:szCs w:val="18"/>
        </w:rPr>
        <w:t>数量的其他用户</w:t>
      </w:r>
      <w:r w:rsidR="00F253F3">
        <w:rPr>
          <w:rFonts w:hint="eastAsia"/>
          <w:sz w:val="18"/>
          <w:szCs w:val="18"/>
        </w:rPr>
        <w:t>。在这个</w:t>
      </w:r>
      <w:r w:rsidR="00F253F3">
        <w:rPr>
          <w:sz w:val="18"/>
          <w:szCs w:val="18"/>
        </w:rPr>
        <w:t>对话框中显示的</w:t>
      </w:r>
      <w:r w:rsidR="00F253F3">
        <w:rPr>
          <w:rFonts w:hint="eastAsia"/>
          <w:sz w:val="18"/>
          <w:szCs w:val="18"/>
        </w:rPr>
        <w:t>可选用户</w:t>
      </w:r>
      <w:r w:rsidR="00F253F3">
        <w:rPr>
          <w:sz w:val="18"/>
          <w:szCs w:val="18"/>
        </w:rPr>
        <w:t>仅有与预定</w:t>
      </w:r>
      <w:r w:rsidR="00F253F3">
        <w:rPr>
          <w:rFonts w:hint="eastAsia"/>
          <w:sz w:val="18"/>
          <w:szCs w:val="18"/>
        </w:rPr>
        <w:t>会议</w:t>
      </w:r>
      <w:r w:rsidR="00F253F3">
        <w:rPr>
          <w:sz w:val="18"/>
          <w:szCs w:val="18"/>
        </w:rPr>
        <w:t>的用户同单位的人员。在</w:t>
      </w:r>
      <w:r w:rsidR="00F253F3">
        <w:rPr>
          <w:rFonts w:hint="eastAsia"/>
          <w:sz w:val="18"/>
          <w:szCs w:val="18"/>
        </w:rPr>
        <w:t>这个</w:t>
      </w:r>
      <w:r w:rsidR="00F253F3">
        <w:rPr>
          <w:sz w:val="18"/>
          <w:szCs w:val="18"/>
        </w:rPr>
        <w:t>栏目中被</w:t>
      </w:r>
      <w:r w:rsidR="00F253F3">
        <w:rPr>
          <w:rFonts w:hint="eastAsia"/>
          <w:sz w:val="18"/>
          <w:szCs w:val="18"/>
        </w:rPr>
        <w:t>选中</w:t>
      </w:r>
      <w:r w:rsidR="00F253F3">
        <w:rPr>
          <w:sz w:val="18"/>
          <w:szCs w:val="18"/>
        </w:rPr>
        <w:t>的用户，会在会议开始前一小时收到开会通知</w:t>
      </w:r>
      <w:r w:rsidR="00F253F3">
        <w:rPr>
          <w:rFonts w:hint="eastAsia"/>
          <w:sz w:val="18"/>
          <w:szCs w:val="18"/>
        </w:rPr>
        <w:t>提醒</w:t>
      </w:r>
      <w:r w:rsidR="00F253F3">
        <w:rPr>
          <w:sz w:val="18"/>
          <w:szCs w:val="18"/>
        </w:rPr>
        <w:t>。</w:t>
      </w:r>
    </w:p>
    <w:p w14:paraId="365C9D52" w14:textId="77777777" w:rsidR="00F253F3" w:rsidRDefault="00F253F3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4.6 </w:t>
      </w:r>
      <w:commentRangeStart w:id="18"/>
      <w:commentRangeStart w:id="19"/>
      <w:commentRangeStart w:id="20"/>
      <w:r>
        <w:rPr>
          <w:rFonts w:hint="eastAsia"/>
          <w:sz w:val="18"/>
          <w:szCs w:val="18"/>
        </w:rPr>
        <w:t>联系</w:t>
      </w:r>
      <w:r>
        <w:rPr>
          <w:sz w:val="18"/>
          <w:szCs w:val="18"/>
        </w:rPr>
        <w:t>人</w:t>
      </w:r>
      <w:commentRangeEnd w:id="18"/>
      <w:r w:rsidR="00FD22B0">
        <w:rPr>
          <w:rStyle w:val="a4"/>
        </w:rPr>
        <w:commentReference w:id="18"/>
      </w:r>
      <w:commentRangeEnd w:id="19"/>
      <w:r w:rsidR="00B639C4">
        <w:rPr>
          <w:rStyle w:val="a4"/>
        </w:rPr>
        <w:commentReference w:id="19"/>
      </w:r>
      <w:commentRangeEnd w:id="20"/>
      <w:r w:rsidR="00C74C10">
        <w:rPr>
          <w:rStyle w:val="a4"/>
        </w:rPr>
        <w:commentReference w:id="20"/>
      </w:r>
    </w:p>
    <w:p w14:paraId="1A0C3672" w14:textId="77777777" w:rsidR="00F253F3" w:rsidRDefault="00F253F3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可</w:t>
      </w:r>
      <w:r>
        <w:rPr>
          <w:rFonts w:hint="eastAsia"/>
          <w:sz w:val="18"/>
          <w:szCs w:val="18"/>
        </w:rPr>
        <w:t>填写会议</w:t>
      </w:r>
      <w:r>
        <w:rPr>
          <w:sz w:val="18"/>
          <w:szCs w:val="18"/>
        </w:rPr>
        <w:t>联系人</w:t>
      </w:r>
      <w:r>
        <w:rPr>
          <w:rFonts w:hint="eastAsia"/>
          <w:sz w:val="18"/>
          <w:szCs w:val="18"/>
        </w:rPr>
        <w:t>的</w:t>
      </w:r>
      <w:r>
        <w:rPr>
          <w:sz w:val="18"/>
          <w:szCs w:val="18"/>
        </w:rPr>
        <w:t>姓名，联系方式等</w:t>
      </w:r>
      <w:r>
        <w:rPr>
          <w:rFonts w:hint="eastAsia"/>
          <w:sz w:val="18"/>
          <w:szCs w:val="18"/>
        </w:rPr>
        <w:t>。</w:t>
      </w:r>
    </w:p>
    <w:p w14:paraId="61917D37" w14:textId="77777777" w:rsidR="00F253F3" w:rsidRDefault="00F253F3" w:rsidP="00353D89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4.7 </w:t>
      </w:r>
      <w:r>
        <w:rPr>
          <w:rFonts w:hint="eastAsia"/>
          <w:sz w:val="18"/>
          <w:szCs w:val="18"/>
        </w:rPr>
        <w:t>备注</w:t>
      </w:r>
    </w:p>
    <w:p w14:paraId="257DA3F6" w14:textId="77777777" w:rsidR="00F253F3" w:rsidRDefault="00F253F3" w:rsidP="00353D89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无特殊功能</w:t>
      </w:r>
      <w:r>
        <w:rPr>
          <w:sz w:val="18"/>
          <w:szCs w:val="18"/>
        </w:rPr>
        <w:t>，</w:t>
      </w:r>
      <w:r>
        <w:rPr>
          <w:rFonts w:hint="eastAsia"/>
          <w:sz w:val="18"/>
          <w:szCs w:val="18"/>
        </w:rPr>
        <w:t>单纯</w:t>
      </w:r>
      <w:r>
        <w:rPr>
          <w:sz w:val="18"/>
          <w:szCs w:val="18"/>
        </w:rPr>
        <w:t>文本</w:t>
      </w:r>
      <w:r>
        <w:rPr>
          <w:rFonts w:hint="eastAsia"/>
          <w:sz w:val="18"/>
          <w:szCs w:val="18"/>
        </w:rPr>
        <w:t>。</w:t>
      </w:r>
    </w:p>
    <w:p w14:paraId="6007ED4E" w14:textId="77777777" w:rsidR="00F253F3" w:rsidRDefault="00F253F3" w:rsidP="00353D89">
      <w:pPr>
        <w:rPr>
          <w:sz w:val="18"/>
          <w:szCs w:val="18"/>
        </w:rPr>
      </w:pPr>
    </w:p>
    <w:p w14:paraId="2B27BA7B" w14:textId="77777777" w:rsidR="00824E03" w:rsidRDefault="00824E03" w:rsidP="00353D89">
      <w:pPr>
        <w:rPr>
          <w:sz w:val="18"/>
          <w:szCs w:val="18"/>
        </w:rPr>
      </w:pPr>
    </w:p>
    <w:p w14:paraId="2E29BECD" w14:textId="77777777" w:rsidR="00824E03" w:rsidRDefault="00824E03" w:rsidP="00353D89">
      <w:pPr>
        <w:rPr>
          <w:sz w:val="18"/>
          <w:szCs w:val="18"/>
        </w:rPr>
      </w:pPr>
    </w:p>
    <w:p w14:paraId="12898835" w14:textId="77777777" w:rsidR="00824E03" w:rsidRDefault="00824E03" w:rsidP="00353D89">
      <w:pPr>
        <w:rPr>
          <w:sz w:val="18"/>
          <w:szCs w:val="18"/>
        </w:rPr>
      </w:pPr>
    </w:p>
    <w:p w14:paraId="413B028A" w14:textId="77777777" w:rsidR="00824E03" w:rsidRDefault="00824E03" w:rsidP="00353D89">
      <w:pPr>
        <w:rPr>
          <w:sz w:val="18"/>
          <w:szCs w:val="18"/>
        </w:rPr>
      </w:pPr>
    </w:p>
    <w:p w14:paraId="0FDD4532" w14:textId="77777777" w:rsidR="00824E03" w:rsidRDefault="00824E03" w:rsidP="00353D89">
      <w:pPr>
        <w:rPr>
          <w:sz w:val="18"/>
          <w:szCs w:val="18"/>
        </w:rPr>
      </w:pPr>
    </w:p>
    <w:p w14:paraId="36B45992" w14:textId="77777777" w:rsidR="00F253F3" w:rsidRDefault="00F253F3" w:rsidP="00F253F3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我的</w:t>
      </w:r>
      <w:r>
        <w:rPr>
          <w:sz w:val="18"/>
          <w:szCs w:val="18"/>
        </w:rPr>
        <w:t>预定</w:t>
      </w:r>
    </w:p>
    <w:p w14:paraId="3FDCF7AD" w14:textId="77777777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r w:rsidRPr="00824E03">
        <w:rPr>
          <w:rFonts w:hint="eastAsia"/>
          <w:noProof/>
        </w:rPr>
        <w:lastRenderedPageBreak/>
        <w:drawing>
          <wp:inline distT="0" distB="0" distL="0" distR="0" wp14:anchorId="676F39D8" wp14:editId="310AFDE8">
            <wp:extent cx="1778875" cy="3157521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514" cy="31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862F" w14:textId="77777777" w:rsidR="00F253F3" w:rsidRDefault="00824E03" w:rsidP="00F253F3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5.1 </w:t>
      </w:r>
      <w:r>
        <w:rPr>
          <w:rFonts w:hint="eastAsia"/>
          <w:sz w:val="18"/>
          <w:szCs w:val="18"/>
        </w:rPr>
        <w:t>概述</w:t>
      </w:r>
    </w:p>
    <w:p w14:paraId="4A2686D9" w14:textId="77777777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这个界面</w:t>
      </w:r>
      <w:r>
        <w:rPr>
          <w:sz w:val="18"/>
          <w:szCs w:val="18"/>
        </w:rPr>
        <w:t>中是一个可下拉的显示当前用户预定情况</w:t>
      </w:r>
      <w:r>
        <w:rPr>
          <w:rFonts w:hint="eastAsia"/>
          <w:sz w:val="18"/>
          <w:szCs w:val="18"/>
        </w:rPr>
        <w:t>，点击</w:t>
      </w:r>
      <w:r>
        <w:rPr>
          <w:sz w:val="18"/>
          <w:szCs w:val="18"/>
        </w:rPr>
        <w:t>每一个项目</w:t>
      </w:r>
      <w:r>
        <w:rPr>
          <w:rFonts w:hint="eastAsia"/>
          <w:sz w:val="18"/>
          <w:szCs w:val="18"/>
        </w:rPr>
        <w:t>后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“</w:t>
      </w:r>
      <w:r>
        <w:rPr>
          <w:sz w:val="18"/>
          <w:szCs w:val="18"/>
        </w:rPr>
        <w:t>详细</w:t>
      </w:r>
      <w:r>
        <w:rPr>
          <w:rFonts w:hint="eastAsia"/>
          <w:sz w:val="18"/>
          <w:szCs w:val="18"/>
        </w:rPr>
        <w:t>”按钮</w:t>
      </w:r>
      <w:r>
        <w:rPr>
          <w:sz w:val="18"/>
          <w:szCs w:val="18"/>
        </w:rPr>
        <w:t>，可查看这项预定的详细信息。点击</w:t>
      </w:r>
      <w:r>
        <w:rPr>
          <w:rFonts w:hint="eastAsia"/>
          <w:sz w:val="18"/>
          <w:szCs w:val="18"/>
        </w:rPr>
        <w:t>屏幕</w:t>
      </w:r>
      <w:r>
        <w:rPr>
          <w:sz w:val="18"/>
          <w:szCs w:val="18"/>
        </w:rPr>
        <w:t>下方的返回按钮，</w:t>
      </w:r>
      <w:r>
        <w:rPr>
          <w:rFonts w:hint="eastAsia"/>
          <w:sz w:val="18"/>
          <w:szCs w:val="18"/>
        </w:rPr>
        <w:t>可</w:t>
      </w:r>
      <w:r>
        <w:rPr>
          <w:sz w:val="18"/>
          <w:szCs w:val="18"/>
        </w:rPr>
        <w:t>返回主界面。</w:t>
      </w:r>
    </w:p>
    <w:p w14:paraId="43102180" w14:textId="77777777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>5.2 “</w:t>
      </w:r>
      <w:r>
        <w:rPr>
          <w:rFonts w:hint="eastAsia"/>
          <w:sz w:val="18"/>
          <w:szCs w:val="18"/>
        </w:rPr>
        <w:t>我的</w:t>
      </w:r>
      <w:r>
        <w:rPr>
          <w:sz w:val="18"/>
          <w:szCs w:val="18"/>
        </w:rPr>
        <w:t>预定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中</w:t>
      </w:r>
      <w:r>
        <w:rPr>
          <w:sz w:val="18"/>
          <w:szCs w:val="18"/>
        </w:rPr>
        <w:t>的下拉框</w:t>
      </w:r>
    </w:p>
    <w:p w14:paraId="5CE21034" w14:textId="77777777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这个下拉框中显示的是</w:t>
      </w:r>
      <w:r>
        <w:rPr>
          <w:rFonts w:hint="eastAsia"/>
          <w:sz w:val="18"/>
          <w:szCs w:val="18"/>
        </w:rPr>
        <w:t>当前用户</w:t>
      </w:r>
      <w:r>
        <w:rPr>
          <w:sz w:val="18"/>
          <w:szCs w:val="18"/>
        </w:rPr>
        <w:t>为</w:t>
      </w:r>
      <w:r>
        <w:rPr>
          <w:rFonts w:hint="eastAsia"/>
          <w:sz w:val="18"/>
          <w:szCs w:val="18"/>
        </w:rPr>
        <w:t>预定</w:t>
      </w:r>
      <w:r>
        <w:rPr>
          <w:sz w:val="18"/>
          <w:szCs w:val="18"/>
        </w:rPr>
        <w:t>人</w:t>
      </w:r>
      <w:r>
        <w:rPr>
          <w:rFonts w:hint="eastAsia"/>
          <w:sz w:val="18"/>
          <w:szCs w:val="18"/>
        </w:rPr>
        <w:t>的</w:t>
      </w:r>
      <w:r>
        <w:rPr>
          <w:sz w:val="18"/>
          <w:szCs w:val="18"/>
        </w:rPr>
        <w:t>预定，点击</w:t>
      </w:r>
      <w:r>
        <w:rPr>
          <w:rFonts w:hint="eastAsia"/>
          <w:sz w:val="18"/>
          <w:szCs w:val="18"/>
        </w:rPr>
        <w:t>“详细”</w:t>
      </w:r>
      <w:r>
        <w:rPr>
          <w:sz w:val="18"/>
          <w:szCs w:val="18"/>
        </w:rPr>
        <w:t>可打</w:t>
      </w:r>
      <w:r>
        <w:rPr>
          <w:rFonts w:hint="eastAsia"/>
          <w:sz w:val="18"/>
          <w:szCs w:val="18"/>
        </w:rPr>
        <w:t>开</w:t>
      </w:r>
      <w:r>
        <w:rPr>
          <w:sz w:val="18"/>
          <w:szCs w:val="18"/>
        </w:rPr>
        <w:t>下</w:t>
      </w:r>
      <w:r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的对话框。</w:t>
      </w:r>
    </w:p>
    <w:p w14:paraId="67947986" w14:textId="3BFC2530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del w:id="21" w:author="Acer" w:date="2016-11-21T21:37:00Z">
        <w:r w:rsidDel="0070016F">
          <w:rPr>
            <w:noProof/>
            <w:sz w:val="18"/>
            <w:szCs w:val="18"/>
          </w:rPr>
          <w:drawing>
            <wp:inline distT="0" distB="0" distL="0" distR="0" wp14:anchorId="0DBB74C4" wp14:editId="532B7BD3">
              <wp:extent cx="1087480" cy="1929841"/>
              <wp:effectExtent l="0" t="0" r="0" b="0"/>
              <wp:docPr id="13" name="图片 13" descr="C:\Users\Acer\Documents\Tencent Files\550231055\FileRecv\MobileFile\IMG_050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Acer\Documents\Tencent Files\550231055\FileRecv\MobileFile\IMG_0506.PNG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93632" cy="19407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" w:author="Acer" w:date="2016-11-21T21:37:00Z">
        <w:r w:rsidR="0070016F">
          <w:rPr>
            <w:noProof/>
            <w:sz w:val="18"/>
            <w:szCs w:val="18"/>
          </w:rPr>
          <w:drawing>
            <wp:inline distT="0" distB="0" distL="0" distR="0" wp14:anchorId="233213A2" wp14:editId="5327E154">
              <wp:extent cx="1262185" cy="1684080"/>
              <wp:effectExtent l="0" t="0" r="0" b="0"/>
              <wp:docPr id="10" name="图片 10" descr="C:\Users\Acer\Documents\Tencent Files\550231055\FileRecv\MobileFile\IMG_0528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cer\Documents\Tencent Files\550231055\FileRecv\MobileFile\IMG_0528.JPG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64471" cy="1687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606F354" w14:textId="77777777" w:rsidR="00824E03" w:rsidRDefault="00824E03" w:rsidP="00F253F3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返回键返回上一级</w:t>
      </w:r>
    </w:p>
    <w:p w14:paraId="13B1BBB4" w14:textId="77777777" w:rsidR="00824E03" w:rsidRDefault="00824E03" w:rsidP="00824E03">
      <w:pPr>
        <w:rPr>
          <w:sz w:val="18"/>
          <w:szCs w:val="18"/>
        </w:rPr>
      </w:pPr>
    </w:p>
    <w:p w14:paraId="247AA83B" w14:textId="77777777" w:rsidR="00824E03" w:rsidRDefault="00824E03" w:rsidP="00824E03">
      <w:pPr>
        <w:rPr>
          <w:sz w:val="18"/>
          <w:szCs w:val="18"/>
        </w:rPr>
      </w:pPr>
    </w:p>
    <w:p w14:paraId="1094AFFC" w14:textId="77777777" w:rsidR="00824E03" w:rsidRDefault="00824E03" w:rsidP="00824E03">
      <w:pPr>
        <w:rPr>
          <w:sz w:val="18"/>
          <w:szCs w:val="18"/>
        </w:rPr>
      </w:pPr>
    </w:p>
    <w:p w14:paraId="33301424" w14:textId="77777777" w:rsidR="00824E03" w:rsidRDefault="00824E03" w:rsidP="00824E03">
      <w:pPr>
        <w:rPr>
          <w:sz w:val="18"/>
          <w:szCs w:val="18"/>
        </w:rPr>
      </w:pPr>
    </w:p>
    <w:p w14:paraId="56816864" w14:textId="77777777" w:rsidR="00824E03" w:rsidRDefault="00824E03" w:rsidP="00824E03">
      <w:pPr>
        <w:rPr>
          <w:sz w:val="18"/>
          <w:szCs w:val="18"/>
        </w:rPr>
      </w:pPr>
    </w:p>
    <w:p w14:paraId="3D8EB0D3" w14:textId="77777777" w:rsidR="00824E03" w:rsidRDefault="00824E03" w:rsidP="00824E03">
      <w:pPr>
        <w:rPr>
          <w:sz w:val="18"/>
          <w:szCs w:val="18"/>
        </w:rPr>
      </w:pPr>
    </w:p>
    <w:p w14:paraId="26226918" w14:textId="77777777" w:rsidR="00824E03" w:rsidRDefault="00824E03" w:rsidP="00824E03">
      <w:pPr>
        <w:rPr>
          <w:sz w:val="18"/>
          <w:szCs w:val="18"/>
        </w:rPr>
      </w:pPr>
    </w:p>
    <w:p w14:paraId="11267A6A" w14:textId="77777777" w:rsidR="00824E03" w:rsidRDefault="00824E03" w:rsidP="00824E03">
      <w:pPr>
        <w:rPr>
          <w:sz w:val="18"/>
          <w:szCs w:val="18"/>
        </w:rPr>
      </w:pPr>
    </w:p>
    <w:p w14:paraId="0C32ECEF" w14:textId="77777777" w:rsidR="00824E03" w:rsidRDefault="00824E03" w:rsidP="00824E03">
      <w:pPr>
        <w:rPr>
          <w:sz w:val="18"/>
          <w:szCs w:val="18"/>
        </w:rPr>
      </w:pPr>
    </w:p>
    <w:p w14:paraId="18B837B0" w14:textId="77777777" w:rsidR="00824E03" w:rsidRDefault="00824E03" w:rsidP="00824E03">
      <w:pPr>
        <w:rPr>
          <w:sz w:val="18"/>
          <w:szCs w:val="18"/>
        </w:rPr>
      </w:pPr>
    </w:p>
    <w:p w14:paraId="6E3D0A84" w14:textId="77777777" w:rsidR="00824E03" w:rsidRDefault="00824E03" w:rsidP="00824E03">
      <w:pPr>
        <w:rPr>
          <w:sz w:val="18"/>
          <w:szCs w:val="18"/>
        </w:rPr>
      </w:pPr>
    </w:p>
    <w:p w14:paraId="36C950E8" w14:textId="77777777" w:rsidR="00824E03" w:rsidRDefault="00824E03" w:rsidP="00824E03">
      <w:pPr>
        <w:rPr>
          <w:sz w:val="18"/>
          <w:szCs w:val="18"/>
        </w:rPr>
      </w:pPr>
    </w:p>
    <w:p w14:paraId="64319DEF" w14:textId="77777777" w:rsidR="00824E03" w:rsidRDefault="00824E03" w:rsidP="00824E03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中心</w:t>
      </w:r>
    </w:p>
    <w:p w14:paraId="5E84C8DE" w14:textId="77777777" w:rsidR="00824E03" w:rsidRDefault="00824E03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2913000" wp14:editId="46EB5587">
            <wp:extent cx="1313879" cy="1753053"/>
            <wp:effectExtent l="0" t="0" r="635" b="0"/>
            <wp:docPr id="14" name="图片 14" descr="C:\Users\Acer\Documents\Tencent Files\550231055\FileRecv\MobileFile\IMG_0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ocuments\Tencent Files\550231055\FileRecv\MobileFile\IMG_05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758" cy="17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、</w:t>
      </w:r>
    </w:p>
    <w:p w14:paraId="271ACDD5" w14:textId="77777777" w:rsidR="00824E03" w:rsidRDefault="00824E03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6.1 </w:t>
      </w:r>
      <w:r>
        <w:rPr>
          <w:rFonts w:hint="eastAsia"/>
          <w:sz w:val="18"/>
          <w:szCs w:val="18"/>
        </w:rPr>
        <w:t>概述</w:t>
      </w:r>
    </w:p>
    <w:p w14:paraId="4A572E68" w14:textId="77777777" w:rsidR="00824E03" w:rsidRDefault="00824E03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第一</w:t>
      </w:r>
      <w:r>
        <w:rPr>
          <w:sz w:val="18"/>
          <w:szCs w:val="18"/>
        </w:rPr>
        <w:t>行显示的是</w:t>
      </w:r>
      <w:r>
        <w:rPr>
          <w:rFonts w:hint="eastAsia"/>
          <w:sz w:val="18"/>
          <w:szCs w:val="18"/>
        </w:rPr>
        <w:t>用户</w:t>
      </w:r>
      <w:r>
        <w:rPr>
          <w:sz w:val="18"/>
          <w:szCs w:val="18"/>
        </w:rPr>
        <w:t>姓名和头像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中间阴影部分是留白。下面</w:t>
      </w:r>
      <w:r>
        <w:rPr>
          <w:rFonts w:hint="eastAsia"/>
          <w:sz w:val="18"/>
          <w:szCs w:val="18"/>
        </w:rPr>
        <w:t>有两个</w:t>
      </w:r>
      <w:r>
        <w:rPr>
          <w:sz w:val="18"/>
          <w:szCs w:val="18"/>
        </w:rPr>
        <w:t>可选项</w:t>
      </w:r>
      <w:r w:rsidR="0027272F">
        <w:rPr>
          <w:rFonts w:hint="eastAsia"/>
          <w:sz w:val="18"/>
          <w:szCs w:val="18"/>
        </w:rPr>
        <w:t>，</w:t>
      </w:r>
      <w:r w:rsidR="0027272F">
        <w:rPr>
          <w:sz w:val="18"/>
          <w:szCs w:val="18"/>
        </w:rPr>
        <w:t>点击即可进入相应功能页面。</w:t>
      </w:r>
    </w:p>
    <w:p w14:paraId="0D9C374F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 xml:space="preserve">6.2 </w:t>
      </w:r>
      <w:r>
        <w:rPr>
          <w:rFonts w:hint="eastAsia"/>
          <w:sz w:val="18"/>
          <w:szCs w:val="18"/>
        </w:rPr>
        <w:t>个人</w:t>
      </w:r>
      <w:r>
        <w:rPr>
          <w:sz w:val="18"/>
          <w:szCs w:val="18"/>
        </w:rPr>
        <w:t>信息</w:t>
      </w:r>
      <w:commentRangeStart w:id="23"/>
      <w:commentRangeStart w:id="24"/>
      <w:r>
        <w:rPr>
          <w:sz w:val="18"/>
          <w:szCs w:val="18"/>
        </w:rPr>
        <w:t>修改</w:t>
      </w:r>
      <w:commentRangeEnd w:id="23"/>
      <w:r w:rsidR="00AD4BCB">
        <w:rPr>
          <w:rStyle w:val="a4"/>
        </w:rPr>
        <w:commentReference w:id="23"/>
      </w:r>
      <w:commentRangeEnd w:id="24"/>
      <w:r w:rsidR="00C74C10">
        <w:rPr>
          <w:rStyle w:val="a4"/>
        </w:rPr>
        <w:commentReference w:id="24"/>
      </w:r>
    </w:p>
    <w:p w14:paraId="3D0277EA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4D3CFAAD" wp14:editId="3769A87F">
            <wp:extent cx="1502451" cy="2004657"/>
            <wp:effectExtent l="0" t="0" r="2540" b="0"/>
            <wp:docPr id="15" name="图片 15" descr="C:\Users\Acer\Documents\Tencent Files\550231055\FileRecv\MobileFile\IMG_0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ocuments\Tencent Files\550231055\FileRecv\MobileFile\IMG_050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499" cy="201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6B71EE52" wp14:editId="0CD0A5FF">
            <wp:extent cx="1432061" cy="1910739"/>
            <wp:effectExtent l="0" t="0" r="0" b="0"/>
            <wp:docPr id="16" name="图片 16" descr="C:\Users\Acer\Documents\Tencent Files\550231055\FileRecv\MobileFile\IMG_0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ocuments\Tencent Files\550231055\FileRecv\MobileFile\IMG_050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031" cy="191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17EA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点击按钮</w:t>
      </w:r>
      <w:r>
        <w:rPr>
          <w:sz w:val="18"/>
          <w:szCs w:val="18"/>
        </w:rPr>
        <w:t>之后，会弹出上图</w:t>
      </w:r>
      <w:r>
        <w:rPr>
          <w:rFonts w:hint="eastAsia"/>
          <w:sz w:val="18"/>
          <w:szCs w:val="18"/>
        </w:rPr>
        <w:t>的</w:t>
      </w:r>
      <w:r>
        <w:rPr>
          <w:sz w:val="18"/>
          <w:szCs w:val="18"/>
        </w:rPr>
        <w:t>界面，在每一项目中都有默认值（</w:t>
      </w:r>
      <w:r>
        <w:rPr>
          <w:rFonts w:hint="eastAsia"/>
          <w:sz w:val="18"/>
          <w:szCs w:val="18"/>
        </w:rPr>
        <w:t>即用户</w:t>
      </w:r>
      <w:r>
        <w:rPr>
          <w:sz w:val="18"/>
          <w:szCs w:val="18"/>
        </w:rPr>
        <w:t>信息的原来的值）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用户可点击需要更改的一项打开编辑页面，点击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完成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后</w:t>
      </w:r>
      <w:r>
        <w:rPr>
          <w:sz w:val="18"/>
          <w:szCs w:val="18"/>
        </w:rPr>
        <w:t>提交修改。</w:t>
      </w:r>
    </w:p>
    <w:p w14:paraId="18051F90" w14:textId="77777777" w:rsidR="0027272F" w:rsidRPr="0027272F" w:rsidRDefault="0027272F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6.3 </w:t>
      </w:r>
      <w:r>
        <w:rPr>
          <w:rFonts w:hint="eastAsia"/>
          <w:sz w:val="18"/>
          <w:szCs w:val="18"/>
        </w:rPr>
        <w:t>密码</w:t>
      </w:r>
      <w:r>
        <w:rPr>
          <w:sz w:val="18"/>
          <w:szCs w:val="18"/>
        </w:rPr>
        <w:t>修改</w:t>
      </w:r>
    </w:p>
    <w:p w14:paraId="17988998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27272F">
        <w:rPr>
          <w:noProof/>
        </w:rPr>
        <w:drawing>
          <wp:inline distT="0" distB="0" distL="0" distR="0" wp14:anchorId="3B7CD1D2" wp14:editId="3E8A493E">
            <wp:extent cx="1050877" cy="17576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76" cy="193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3B20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密码</w:t>
      </w:r>
      <w:r>
        <w:rPr>
          <w:sz w:val="18"/>
          <w:szCs w:val="18"/>
        </w:rPr>
        <w:t>修改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按钮</w:t>
      </w:r>
      <w:r>
        <w:rPr>
          <w:sz w:val="18"/>
          <w:szCs w:val="18"/>
        </w:rPr>
        <w:t>，弹出上图界面。用户</w:t>
      </w:r>
      <w:r>
        <w:rPr>
          <w:rFonts w:hint="eastAsia"/>
          <w:sz w:val="18"/>
          <w:szCs w:val="18"/>
        </w:rPr>
        <w:t>可通过</w:t>
      </w:r>
      <w:r>
        <w:rPr>
          <w:sz w:val="18"/>
          <w:szCs w:val="18"/>
        </w:rPr>
        <w:t>输入</w:t>
      </w:r>
      <w:r>
        <w:rPr>
          <w:rFonts w:hint="eastAsia"/>
          <w:sz w:val="18"/>
          <w:szCs w:val="18"/>
        </w:rPr>
        <w:t>正确</w:t>
      </w:r>
      <w:r>
        <w:rPr>
          <w:sz w:val="18"/>
          <w:szCs w:val="18"/>
        </w:rPr>
        <w:t>的原密码与新密码来修</w:t>
      </w:r>
      <w:r>
        <w:rPr>
          <w:rFonts w:hint="eastAsia"/>
          <w:sz w:val="18"/>
          <w:szCs w:val="18"/>
        </w:rPr>
        <w:t>改</w:t>
      </w:r>
      <w:r>
        <w:rPr>
          <w:sz w:val="18"/>
          <w:szCs w:val="18"/>
        </w:rPr>
        <w:t>。点击</w:t>
      </w:r>
      <w:r>
        <w:rPr>
          <w:rFonts w:hint="eastAsia"/>
          <w:sz w:val="18"/>
          <w:szCs w:val="18"/>
        </w:rPr>
        <w:t>“确认”提交</w:t>
      </w:r>
      <w:r>
        <w:rPr>
          <w:sz w:val="18"/>
          <w:szCs w:val="18"/>
        </w:rPr>
        <w:t>修改，</w:t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“</w:t>
      </w:r>
      <w:r>
        <w:rPr>
          <w:sz w:val="18"/>
          <w:szCs w:val="18"/>
        </w:rPr>
        <w:t>返回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回到</w:t>
      </w:r>
      <w:r>
        <w:rPr>
          <w:sz w:val="18"/>
          <w:szCs w:val="18"/>
        </w:rPr>
        <w:t>上一级。</w:t>
      </w:r>
    </w:p>
    <w:p w14:paraId="1560093A" w14:textId="77777777" w:rsidR="0027272F" w:rsidRDefault="0027272F" w:rsidP="00824E03">
      <w:pPr>
        <w:pStyle w:val="a3"/>
        <w:ind w:left="360" w:firstLineChars="0" w:firstLine="0"/>
        <w:rPr>
          <w:sz w:val="18"/>
          <w:szCs w:val="18"/>
        </w:rPr>
      </w:pPr>
    </w:p>
    <w:p w14:paraId="204EBE4E" w14:textId="77777777" w:rsidR="0027272F" w:rsidRDefault="0027272F" w:rsidP="0027272F">
      <w:pPr>
        <w:rPr>
          <w:sz w:val="18"/>
          <w:szCs w:val="18"/>
        </w:rPr>
      </w:pPr>
    </w:p>
    <w:p w14:paraId="07E76DB6" w14:textId="77777777" w:rsidR="0027272F" w:rsidRDefault="0027272F" w:rsidP="0027272F">
      <w:pPr>
        <w:rPr>
          <w:sz w:val="18"/>
          <w:szCs w:val="18"/>
        </w:rPr>
      </w:pPr>
    </w:p>
    <w:p w14:paraId="54689B82" w14:textId="77777777" w:rsidR="0027272F" w:rsidRDefault="0027272F" w:rsidP="0027272F">
      <w:pPr>
        <w:pStyle w:val="a3"/>
        <w:numPr>
          <w:ilvl w:val="0"/>
          <w:numId w:val="1"/>
        </w:numPr>
        <w:ind w:firstLineChars="0"/>
        <w:rPr>
          <w:sz w:val="18"/>
          <w:szCs w:val="18"/>
        </w:rPr>
      </w:pPr>
      <w:r>
        <w:rPr>
          <w:rFonts w:hint="eastAsia"/>
          <w:sz w:val="18"/>
          <w:szCs w:val="18"/>
        </w:rPr>
        <w:t>管理员</w:t>
      </w:r>
      <w:commentRangeStart w:id="25"/>
      <w:commentRangeStart w:id="26"/>
      <w:commentRangeStart w:id="27"/>
      <w:r>
        <w:rPr>
          <w:sz w:val="18"/>
          <w:szCs w:val="18"/>
        </w:rPr>
        <w:t>功能</w:t>
      </w:r>
      <w:commentRangeEnd w:id="25"/>
      <w:r w:rsidR="00AD4BCB">
        <w:rPr>
          <w:rStyle w:val="a4"/>
        </w:rPr>
        <w:commentReference w:id="25"/>
      </w:r>
      <w:commentRangeEnd w:id="26"/>
      <w:r w:rsidR="00AD70B5">
        <w:rPr>
          <w:rStyle w:val="a4"/>
        </w:rPr>
        <w:commentReference w:id="26"/>
      </w:r>
      <w:commentRangeEnd w:id="27"/>
      <w:r w:rsidR="00C74C10">
        <w:rPr>
          <w:rStyle w:val="a4"/>
        </w:rPr>
        <w:commentReference w:id="27"/>
      </w:r>
    </w:p>
    <w:p w14:paraId="4C22B380" w14:textId="77777777" w:rsidR="0027272F" w:rsidRDefault="0027272F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5A28B533" wp14:editId="66BC5205">
            <wp:extent cx="1075402" cy="1908409"/>
            <wp:effectExtent l="0" t="0" r="0" b="0"/>
            <wp:docPr id="4" name="图片 4" descr="C:\Users\Acer\Documents\Tencent Files\550231055\FileRecv\MobileFile\IMG_0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cuments\Tencent Files\550231055\FileRecv\MobileFile\IMG_050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052" cy="192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1734" w14:textId="77777777" w:rsidR="0027272F" w:rsidRDefault="0027272F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7.1 </w:t>
      </w:r>
      <w:r>
        <w:rPr>
          <w:rFonts w:hint="eastAsia"/>
          <w:sz w:val="18"/>
          <w:szCs w:val="18"/>
        </w:rPr>
        <w:t>概述</w:t>
      </w:r>
    </w:p>
    <w:p w14:paraId="2A8020B3" w14:textId="444F43CF" w:rsidR="0027272F" w:rsidRDefault="0027272F" w:rsidP="0027272F">
      <w:pPr>
        <w:pStyle w:val="a3"/>
        <w:ind w:left="360" w:firstLineChars="0" w:firstLine="0"/>
        <w:rPr>
          <w:rFonts w:hint="eastAsia"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点击主页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管理员功能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后</w:t>
      </w:r>
      <w:r>
        <w:rPr>
          <w:sz w:val="18"/>
          <w:szCs w:val="18"/>
        </w:rPr>
        <w:t>弹出上图</w:t>
      </w:r>
      <w:r>
        <w:rPr>
          <w:rFonts w:hint="eastAsia"/>
          <w:sz w:val="18"/>
          <w:szCs w:val="18"/>
        </w:rPr>
        <w:t>对话框</w:t>
      </w:r>
      <w:r>
        <w:rPr>
          <w:sz w:val="18"/>
          <w:szCs w:val="18"/>
        </w:rPr>
        <w:t>，</w:t>
      </w:r>
      <w:r w:rsidR="008626C6">
        <w:rPr>
          <w:rFonts w:hint="eastAsia"/>
          <w:sz w:val="18"/>
          <w:szCs w:val="18"/>
        </w:rPr>
        <w:t>点击</w:t>
      </w:r>
      <w:r w:rsidR="008626C6">
        <w:rPr>
          <w:sz w:val="18"/>
          <w:szCs w:val="18"/>
        </w:rPr>
        <w:t>相应按钮即可进入相应界面</w:t>
      </w:r>
      <w:r w:rsidR="008626C6">
        <w:rPr>
          <w:rFonts w:hint="eastAsia"/>
          <w:sz w:val="18"/>
          <w:szCs w:val="18"/>
        </w:rPr>
        <w:t>。</w:t>
      </w:r>
      <w:ins w:id="28" w:author="Acer" w:date="2016-11-21T21:34:00Z">
        <w:r w:rsidR="0070016F">
          <w:rPr>
            <w:rFonts w:hint="eastAsia"/>
            <w:sz w:val="18"/>
            <w:szCs w:val="18"/>
          </w:rPr>
          <w:t>管理员只能</w:t>
        </w:r>
        <w:r w:rsidR="0070016F">
          <w:rPr>
            <w:sz w:val="18"/>
            <w:szCs w:val="18"/>
          </w:rPr>
          <w:t>修改自己单位的用户信息。</w:t>
        </w:r>
      </w:ins>
      <w:ins w:id="29" w:author="Acer" w:date="2016-11-21T21:35:00Z">
        <w:r w:rsidR="0070016F">
          <w:rPr>
            <w:rFonts w:hint="eastAsia"/>
            <w:sz w:val="18"/>
            <w:szCs w:val="18"/>
          </w:rPr>
          <w:t>（审核</w:t>
        </w:r>
        <w:r w:rsidR="0070016F">
          <w:rPr>
            <w:sz w:val="18"/>
            <w:szCs w:val="18"/>
          </w:rPr>
          <w:t>功能以后再做</w:t>
        </w:r>
        <w:r w:rsidR="0070016F">
          <w:rPr>
            <w:rFonts w:hint="eastAsia"/>
            <w:sz w:val="18"/>
            <w:szCs w:val="18"/>
          </w:rPr>
          <w:t>）</w:t>
        </w:r>
      </w:ins>
    </w:p>
    <w:p w14:paraId="107341B5" w14:textId="77777777" w:rsidR="008626C6" w:rsidRDefault="008626C6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 xml:space="preserve">7.2 </w:t>
      </w:r>
      <w:r>
        <w:rPr>
          <w:rFonts w:hint="eastAsia"/>
          <w:sz w:val="18"/>
          <w:szCs w:val="18"/>
        </w:rPr>
        <w:t>会议室</w:t>
      </w:r>
      <w:r>
        <w:rPr>
          <w:sz w:val="18"/>
          <w:szCs w:val="18"/>
        </w:rPr>
        <w:t>管理</w:t>
      </w:r>
    </w:p>
    <w:p w14:paraId="30AC6597" w14:textId="77777777" w:rsidR="008626C6" w:rsidRDefault="008626C6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8626C6">
        <w:rPr>
          <w:noProof/>
        </w:rPr>
        <w:drawing>
          <wp:inline distT="0" distB="0" distL="0" distR="0" wp14:anchorId="61A38A9E" wp14:editId="5A09B274">
            <wp:extent cx="1059449" cy="1880533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266" cy="190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410FEAED" wp14:editId="1AB45753">
            <wp:extent cx="1270787" cy="1695558"/>
            <wp:effectExtent l="0" t="0" r="5715" b="0"/>
            <wp:docPr id="20" name="图片 20" descr="C:\Users\Acer\Documents\Tencent Files\550231055\FileRecv\MobileFile\IMG_0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ocuments\Tencent Files\550231055\FileRecv\MobileFile\IMG_051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472" cy="16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2B78" w14:textId="77777777" w:rsidR="008626C6" w:rsidRDefault="008626C6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这个</w:t>
      </w:r>
      <w:r>
        <w:rPr>
          <w:sz w:val="18"/>
          <w:szCs w:val="18"/>
        </w:rPr>
        <w:t>页面</w:t>
      </w:r>
      <w:r>
        <w:rPr>
          <w:rFonts w:hint="eastAsia"/>
          <w:sz w:val="18"/>
          <w:szCs w:val="18"/>
        </w:rPr>
        <w:t>中</w:t>
      </w:r>
      <w:r>
        <w:rPr>
          <w:sz w:val="18"/>
          <w:szCs w:val="18"/>
        </w:rPr>
        <w:t>，可以点击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新增</w:t>
      </w:r>
      <w:r>
        <w:rPr>
          <w:sz w:val="18"/>
          <w:szCs w:val="18"/>
        </w:rPr>
        <w:t>会议室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按钮</w:t>
      </w:r>
      <w:r>
        <w:rPr>
          <w:sz w:val="18"/>
          <w:szCs w:val="18"/>
        </w:rPr>
        <w:t>打开管理员增加会议室功能。</w:t>
      </w: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搜索栏输入会议室名可搜索对应的会议室，如果不</w:t>
      </w:r>
      <w:r>
        <w:rPr>
          <w:rFonts w:hint="eastAsia"/>
          <w:sz w:val="18"/>
          <w:szCs w:val="18"/>
        </w:rPr>
        <w:t>填写</w:t>
      </w:r>
      <w:r>
        <w:rPr>
          <w:sz w:val="18"/>
          <w:szCs w:val="18"/>
        </w:rPr>
        <w:t>，默认显示所有</w:t>
      </w:r>
      <w:r>
        <w:rPr>
          <w:rFonts w:hint="eastAsia"/>
          <w:sz w:val="18"/>
          <w:szCs w:val="18"/>
        </w:rPr>
        <w:t>会议室</w:t>
      </w:r>
      <w:r>
        <w:rPr>
          <w:sz w:val="18"/>
          <w:szCs w:val="18"/>
        </w:rPr>
        <w:t>。在</w:t>
      </w:r>
      <w:r>
        <w:rPr>
          <w:rFonts w:hint="eastAsia"/>
          <w:sz w:val="18"/>
          <w:szCs w:val="18"/>
        </w:rPr>
        <w:t>下面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下拉框</w:t>
      </w:r>
      <w:r>
        <w:rPr>
          <w:sz w:val="18"/>
          <w:szCs w:val="18"/>
        </w:rPr>
        <w:t>中显示搜索出的</w:t>
      </w:r>
      <w:r>
        <w:rPr>
          <w:rFonts w:hint="eastAsia"/>
          <w:sz w:val="18"/>
          <w:szCs w:val="18"/>
        </w:rPr>
        <w:t>会议室信息</w:t>
      </w:r>
      <w:r>
        <w:rPr>
          <w:sz w:val="18"/>
          <w:szCs w:val="18"/>
        </w:rPr>
        <w:t>，点击后面的删除按钮可以删除该会议室，点击详细可以查看会议室详细信息并且可修改会议室属性。</w:t>
      </w:r>
    </w:p>
    <w:p w14:paraId="140A7DBA" w14:textId="77777777" w:rsidR="008626C6" w:rsidRDefault="008626C6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在“修改</w:t>
      </w:r>
      <w:r>
        <w:rPr>
          <w:sz w:val="18"/>
          <w:szCs w:val="18"/>
        </w:rPr>
        <w:t>会议室</w:t>
      </w:r>
      <w:r>
        <w:rPr>
          <w:rFonts w:hint="eastAsia"/>
          <w:sz w:val="18"/>
          <w:szCs w:val="18"/>
        </w:rPr>
        <w:t>”</w:t>
      </w:r>
      <w:r>
        <w:rPr>
          <w:sz w:val="18"/>
          <w:szCs w:val="18"/>
        </w:rPr>
        <w:t>这个功能中，每一栏会显示出</w:t>
      </w:r>
      <w:r w:rsidR="005619B7">
        <w:rPr>
          <w:rFonts w:hint="eastAsia"/>
          <w:sz w:val="18"/>
          <w:szCs w:val="18"/>
        </w:rPr>
        <w:t>原</w:t>
      </w:r>
      <w:r w:rsidR="005619B7">
        <w:rPr>
          <w:sz w:val="18"/>
          <w:szCs w:val="18"/>
        </w:rPr>
        <w:t>会议室的原来属性，用户可直接编辑每一项。</w:t>
      </w:r>
    </w:p>
    <w:p w14:paraId="718607F5" w14:textId="77777777" w:rsidR="008626C6" w:rsidRDefault="008626C6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386BABC" wp14:editId="32B67EE3">
            <wp:extent cx="1642138" cy="2191035"/>
            <wp:effectExtent l="0" t="0" r="0" b="0"/>
            <wp:docPr id="21" name="图片 21" descr="C:\Users\Acer\Documents\Tencent Files\550231055\FileRecv\MobileFile\IMG_0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ocuments\Tencent Files\550231055\FileRecv\MobileFile\IMG_051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714" cy="21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3578" w14:textId="2B9F13FB" w:rsidR="008626C6" w:rsidRDefault="006A268C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7.3 </w:t>
      </w:r>
      <w:r>
        <w:rPr>
          <w:rFonts w:hint="eastAsia"/>
          <w:sz w:val="18"/>
          <w:szCs w:val="18"/>
        </w:rPr>
        <w:t>用户</w:t>
      </w:r>
      <w:commentRangeStart w:id="30"/>
      <w:commentRangeStart w:id="31"/>
      <w:commentRangeStart w:id="32"/>
      <w:r>
        <w:rPr>
          <w:sz w:val="18"/>
          <w:szCs w:val="18"/>
        </w:rPr>
        <w:t>管理</w:t>
      </w:r>
      <w:commentRangeEnd w:id="30"/>
      <w:r w:rsidR="00AD4BCB">
        <w:rPr>
          <w:rStyle w:val="a4"/>
        </w:rPr>
        <w:commentReference w:id="30"/>
      </w:r>
      <w:commentRangeEnd w:id="31"/>
      <w:r w:rsidR="00AD70B5">
        <w:rPr>
          <w:rStyle w:val="a4"/>
        </w:rPr>
        <w:commentReference w:id="31"/>
      </w:r>
      <w:commentRangeEnd w:id="32"/>
      <w:r w:rsidR="00C74C10">
        <w:rPr>
          <w:rStyle w:val="a4"/>
        </w:rPr>
        <w:commentReference w:id="32"/>
      </w:r>
      <w:ins w:id="33" w:author="Hj Qiu" w:date="2016-11-18T22:36:00Z">
        <w:r w:rsidR="00AD4BCB">
          <w:rPr>
            <w:rFonts w:hint="eastAsia"/>
            <w:sz w:val="18"/>
            <w:szCs w:val="18"/>
          </w:rPr>
          <w:t xml:space="preserve"> </w:t>
        </w:r>
      </w:ins>
    </w:p>
    <w:p w14:paraId="29CC12FD" w14:textId="77777777" w:rsidR="006A268C" w:rsidRDefault="006A268C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注意</w:t>
      </w:r>
      <w:r>
        <w:rPr>
          <w:sz w:val="18"/>
          <w:szCs w:val="18"/>
        </w:rPr>
        <w:t>：所有自主注册的用户皆默认为非管理员。只有</w:t>
      </w:r>
      <w:r>
        <w:rPr>
          <w:rFonts w:hint="eastAsia"/>
          <w:sz w:val="18"/>
          <w:szCs w:val="18"/>
        </w:rPr>
        <w:t>通过此功能</w:t>
      </w:r>
      <w:r>
        <w:rPr>
          <w:sz w:val="18"/>
          <w:szCs w:val="18"/>
        </w:rPr>
        <w:t>添加得到用户才能被赋予管理员权限。</w:t>
      </w:r>
    </w:p>
    <w:p w14:paraId="150137F3" w14:textId="77777777" w:rsidR="006A268C" w:rsidRDefault="006A268C" w:rsidP="0027272F">
      <w:pPr>
        <w:pStyle w:val="a3"/>
        <w:ind w:left="360" w:firstLineChars="0" w:firstLine="0"/>
        <w:rPr>
          <w:sz w:val="18"/>
          <w:szCs w:val="18"/>
        </w:rPr>
      </w:pPr>
    </w:p>
    <w:p w14:paraId="6ACC160E" w14:textId="77777777" w:rsidR="006A268C" w:rsidRDefault="006A268C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E2E93F9" wp14:editId="7BEF7233">
            <wp:extent cx="1353140" cy="1805437"/>
            <wp:effectExtent l="0" t="0" r="0" b="4445"/>
            <wp:docPr id="22" name="图片 22" descr="C:\Users\Acer\Documents\Tencent Files\550231055\FileRecv\MobileFile\IMG_0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Documents\Tencent Files\550231055\FileRecv\MobileFile\IMG_051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021" cy="18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2BFCF7F4" wp14:editId="22C114FF">
            <wp:extent cx="1369623" cy="1827430"/>
            <wp:effectExtent l="0" t="0" r="2540" b="1905"/>
            <wp:docPr id="23" name="图片 23" descr="C:\Users\Acer\Documents\Tencent Files\550231055\FileRecv\MobileFile\IMG_0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Documents\Tencent Files\550231055\FileRecv\MobileFile\IMG_051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006" cy="183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FA71" w14:textId="77777777" w:rsidR="006A268C" w:rsidRPr="006A268C" w:rsidRDefault="006A268C" w:rsidP="0027272F">
      <w:pPr>
        <w:pStyle w:val="a3"/>
        <w:ind w:left="360" w:firstLineChars="0" w:firstLine="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点击</w:t>
      </w:r>
      <w:r>
        <w:rPr>
          <w:sz w:val="18"/>
          <w:szCs w:val="18"/>
        </w:rPr>
        <w:t>上方的</w:t>
      </w:r>
      <w:r>
        <w:rPr>
          <w:rFonts w:hint="eastAsia"/>
          <w:sz w:val="18"/>
          <w:szCs w:val="18"/>
        </w:rPr>
        <w:t>新增</w:t>
      </w:r>
      <w:r>
        <w:rPr>
          <w:sz w:val="18"/>
          <w:szCs w:val="18"/>
        </w:rPr>
        <w:t>用户可以</w:t>
      </w:r>
      <w:r>
        <w:rPr>
          <w:rFonts w:hint="eastAsia"/>
          <w:sz w:val="18"/>
          <w:szCs w:val="18"/>
        </w:rPr>
        <w:t>进入</w:t>
      </w:r>
      <w:r>
        <w:rPr>
          <w:sz w:val="18"/>
          <w:szCs w:val="18"/>
        </w:rPr>
        <w:t>新增用户页面（</w:t>
      </w:r>
      <w:r>
        <w:rPr>
          <w:rFonts w:hint="eastAsia"/>
          <w:sz w:val="18"/>
          <w:szCs w:val="18"/>
        </w:rPr>
        <w:t>如</w:t>
      </w:r>
      <w:r>
        <w:rPr>
          <w:sz w:val="18"/>
          <w:szCs w:val="18"/>
        </w:rPr>
        <w:t>上图）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下面的输入框可以按姓名搜索对应用户，显示在下面的下拉框中。在</w:t>
      </w:r>
      <w:r>
        <w:rPr>
          <w:rFonts w:hint="eastAsia"/>
          <w:sz w:val="18"/>
          <w:szCs w:val="18"/>
        </w:rPr>
        <w:t>下拉框</w:t>
      </w:r>
      <w:r>
        <w:rPr>
          <w:sz w:val="18"/>
          <w:szCs w:val="18"/>
        </w:rPr>
        <w:t>中，管理员可以点击每个人用户后的</w:t>
      </w:r>
      <w:r>
        <w:rPr>
          <w:rFonts w:hint="eastAsia"/>
          <w:sz w:val="18"/>
          <w:szCs w:val="18"/>
        </w:rPr>
        <w:t>“删除”按钮</w:t>
      </w:r>
      <w:r>
        <w:rPr>
          <w:sz w:val="18"/>
          <w:szCs w:val="18"/>
        </w:rPr>
        <w:t>删除该用户</w:t>
      </w:r>
      <w:r>
        <w:rPr>
          <w:rFonts w:hint="eastAsia"/>
          <w:sz w:val="18"/>
          <w:szCs w:val="18"/>
        </w:rPr>
        <w:t>（如</w:t>
      </w:r>
      <w:r>
        <w:rPr>
          <w:sz w:val="18"/>
          <w:szCs w:val="18"/>
        </w:rPr>
        <w:t>果不填写搜索栏，默认显示所有用户</w:t>
      </w:r>
      <w:r>
        <w:rPr>
          <w:rFonts w:hint="eastAsia"/>
          <w:sz w:val="18"/>
          <w:szCs w:val="18"/>
        </w:rPr>
        <w:t>）</w:t>
      </w:r>
      <w:r>
        <w:rPr>
          <w:sz w:val="18"/>
          <w:szCs w:val="18"/>
        </w:rPr>
        <w:t>。</w:t>
      </w:r>
    </w:p>
    <w:sectPr w:rsidR="006A268C" w:rsidRPr="006A26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Hj Qiu" w:date="2016-11-18T21:49:00Z" w:initials="HQ">
    <w:p w14:paraId="78BF4FEF" w14:textId="77777777" w:rsidR="005A61FC" w:rsidRDefault="005A61FC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在最底下是否应该有导航栏？</w:t>
      </w:r>
    </w:p>
  </w:comment>
  <w:comment w:id="1" w:author="Acer" w:date="2016-11-19T11:50:00Z" w:initials="A">
    <w:p w14:paraId="699325AC" w14:textId="4235EE32" w:rsidR="00B639C4" w:rsidRPr="00AD70B5" w:rsidRDefault="00B639C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对于</w:t>
      </w:r>
      <w:r>
        <w:t>只有四个功能，导航栏真的是否需要？如果</w:t>
      </w:r>
      <w:r>
        <w:rPr>
          <w:rFonts w:hint="eastAsia"/>
        </w:rPr>
        <w:t>需要</w:t>
      </w:r>
      <w:r>
        <w:t>是否应该改成这个样子</w:t>
      </w:r>
      <w:r w:rsidR="00AD70B5">
        <w:rPr>
          <w:noProof/>
        </w:rPr>
        <w:drawing>
          <wp:inline distT="0" distB="0" distL="0" distR="0" wp14:anchorId="4AD7A997" wp14:editId="77B5B61D">
            <wp:extent cx="1480782" cy="1975744"/>
            <wp:effectExtent l="0" t="0" r="5715" b="5715"/>
            <wp:docPr id="5" name="图片 5" descr="C:\Users\Acer\Documents\Tencent Files\550231055\FileRecv\MobileFile\IMG_0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cuments\Tencent Files\550231055\FileRecv\MobileFile\IMG_0524.JPG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41" cy="198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" w:author="hongjun qiu" w:date="2016-11-19T22:53:00Z" w:initials="hq">
    <w:p w14:paraId="1210EE93" w14:textId="6FDC139F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样式我认可。我个人建议是在所有的二级或三级页面需要有这么一个导航栏，主界面是否需要可以进一步商榷。</w:t>
      </w:r>
    </w:p>
  </w:comment>
  <w:comment w:id="6" w:author="Hj Qiu" w:date="2016-11-18T21:50:00Z" w:initials="HQ">
    <w:p w14:paraId="5E6A7C75" w14:textId="77777777" w:rsidR="005A61FC" w:rsidRDefault="005A61FC">
      <w:pPr>
        <w:pStyle w:val="a5"/>
      </w:pPr>
      <w:r>
        <w:rPr>
          <w:rStyle w:val="a4"/>
        </w:rPr>
        <w:annotationRef/>
      </w:r>
      <w:r>
        <w:rPr>
          <w:rFonts w:hint="eastAsia"/>
        </w:rPr>
        <w:t>“提醒人员”提到“联系人”的下一行。</w:t>
      </w:r>
    </w:p>
  </w:comment>
  <w:comment w:id="7" w:author="Acer" w:date="2016-11-19T11:49:00Z" w:initials="A">
    <w:p w14:paraId="612CC9B5" w14:textId="406F225E" w:rsidR="00B639C4" w:rsidRDefault="00B639C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收到</w:t>
      </w:r>
      <w:r>
        <w:t>，会修改</w:t>
      </w:r>
    </w:p>
  </w:comment>
  <w:comment w:id="12" w:author="Hj Qiu" w:date="2016-11-18T21:52:00Z" w:initials="HQ">
    <w:p w14:paraId="36357F6D" w14:textId="77777777" w:rsidR="00FD22B0" w:rsidRDefault="00FD22B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会议室详情：</w:t>
      </w:r>
    </w:p>
    <w:p w14:paraId="3D665A28" w14:textId="77777777" w:rsidR="00FD22B0" w:rsidRDefault="00FD22B0">
      <w:pPr>
        <w:pStyle w:val="a5"/>
      </w:pPr>
      <w:r>
        <w:rPr>
          <w:rFonts w:hint="eastAsia"/>
        </w:rPr>
        <w:t>会议室名称：科学馆</w:t>
      </w:r>
      <w:r>
        <w:rPr>
          <w:rFonts w:hint="eastAsia"/>
        </w:rPr>
        <w:t>338</w:t>
      </w:r>
      <w:r>
        <w:rPr>
          <w:rFonts w:hint="eastAsia"/>
        </w:rPr>
        <w:t>室</w:t>
      </w:r>
    </w:p>
    <w:p w14:paraId="1A9D770B" w14:textId="77777777" w:rsidR="00FD22B0" w:rsidRDefault="00FD22B0">
      <w:pPr>
        <w:pStyle w:val="a5"/>
      </w:pPr>
      <w:r>
        <w:rPr>
          <w:rFonts w:hint="eastAsia"/>
        </w:rPr>
        <w:t>会议桌：</w:t>
      </w:r>
      <w:r>
        <w:rPr>
          <w:rFonts w:hint="eastAsia"/>
        </w:rPr>
        <w:t xml:space="preserve"> 1</w:t>
      </w:r>
      <w:r>
        <w:rPr>
          <w:rFonts w:hint="eastAsia"/>
        </w:rPr>
        <w:t>张</w:t>
      </w:r>
    </w:p>
    <w:p w14:paraId="25EC918D" w14:textId="77777777" w:rsidR="00FD22B0" w:rsidRDefault="00FD22B0">
      <w:pPr>
        <w:pStyle w:val="a5"/>
      </w:pPr>
      <w:r w:rsidRPr="00FD22B0">
        <w:rPr>
          <w:rFonts w:hint="eastAsia"/>
          <w:color w:val="FF0000"/>
        </w:rPr>
        <w:t>多媒体：是</w:t>
      </w:r>
    </w:p>
    <w:p w14:paraId="7F989CAB" w14:textId="77777777" w:rsidR="00FD22B0" w:rsidRDefault="00FD22B0">
      <w:pPr>
        <w:pStyle w:val="a5"/>
      </w:pPr>
      <w:r>
        <w:rPr>
          <w:rFonts w:hint="eastAsia"/>
        </w:rPr>
        <w:t>空调：是</w:t>
      </w:r>
    </w:p>
    <w:p w14:paraId="1CBF5325" w14:textId="77777777" w:rsidR="00FD22B0" w:rsidRDefault="00FD22B0">
      <w:pPr>
        <w:pStyle w:val="a5"/>
      </w:pPr>
      <w:r>
        <w:rPr>
          <w:rFonts w:hint="eastAsia"/>
        </w:rPr>
        <w:t>麦克风：</w:t>
      </w:r>
      <w:r>
        <w:rPr>
          <w:rFonts w:hint="eastAsia"/>
        </w:rPr>
        <w:t>2</w:t>
      </w:r>
      <w:r>
        <w:rPr>
          <w:rFonts w:hint="eastAsia"/>
        </w:rPr>
        <w:t>个</w:t>
      </w:r>
    </w:p>
    <w:p w14:paraId="72E57234" w14:textId="77777777" w:rsidR="00FD22B0" w:rsidRDefault="00FD22B0">
      <w:pPr>
        <w:pStyle w:val="a5"/>
      </w:pPr>
      <w:r>
        <w:rPr>
          <w:rFonts w:hint="eastAsia"/>
        </w:rPr>
        <w:t>黑板：</w:t>
      </w:r>
      <w:r>
        <w:rPr>
          <w:rFonts w:hint="eastAsia"/>
        </w:rPr>
        <w:t>2</w:t>
      </w:r>
      <w:r>
        <w:rPr>
          <w:rFonts w:hint="eastAsia"/>
        </w:rPr>
        <w:t>个</w:t>
      </w:r>
    </w:p>
    <w:p w14:paraId="675B24D5" w14:textId="77777777" w:rsidR="00FD22B0" w:rsidRDefault="00FD22B0">
      <w:pPr>
        <w:pStyle w:val="a5"/>
      </w:pPr>
      <w:r>
        <w:rPr>
          <w:rFonts w:hint="eastAsia"/>
        </w:rPr>
        <w:t>白板：</w:t>
      </w:r>
      <w:r>
        <w:rPr>
          <w:rFonts w:hint="eastAsia"/>
        </w:rPr>
        <w:t>1</w:t>
      </w:r>
      <w:r>
        <w:rPr>
          <w:rFonts w:hint="eastAsia"/>
        </w:rPr>
        <w:t>个</w:t>
      </w:r>
    </w:p>
    <w:p w14:paraId="2EA0E79B" w14:textId="77777777" w:rsidR="00FD22B0" w:rsidRDefault="00FD22B0">
      <w:pPr>
        <w:pStyle w:val="a5"/>
      </w:pPr>
    </w:p>
  </w:comment>
  <w:comment w:id="13" w:author="Acer" w:date="2016-11-19T11:45:00Z" w:initials="A">
    <w:p w14:paraId="56E3CEC7" w14:textId="30C3B063" w:rsidR="00B639C4" w:rsidRDefault="00B639C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收到</w:t>
      </w:r>
      <w:r>
        <w:t>，</w:t>
      </w:r>
      <w:r>
        <w:rPr>
          <w:rFonts w:hint="eastAsia"/>
        </w:rPr>
        <w:t>数据库有</w:t>
      </w:r>
      <w:r>
        <w:t>多媒体这</w:t>
      </w:r>
      <w:r>
        <w:rPr>
          <w:rFonts w:hint="eastAsia"/>
        </w:rPr>
        <w:t>一栏</w:t>
      </w:r>
      <w:r>
        <w:t>，忘记填上去了</w:t>
      </w:r>
    </w:p>
  </w:comment>
  <w:comment w:id="15" w:author="Hj Qiu" w:date="2016-11-18T21:55:00Z" w:initials="HQ">
    <w:p w14:paraId="6DE1F22F" w14:textId="77777777" w:rsidR="00FD22B0" w:rsidRDefault="00FD22B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完成按钮和返回按钮的区别是什么？？</w:t>
      </w:r>
    </w:p>
    <w:p w14:paraId="1014DCDA" w14:textId="77777777" w:rsidR="00FD22B0" w:rsidRDefault="00FD22B0">
      <w:pPr>
        <w:pStyle w:val="a5"/>
      </w:pPr>
      <w:r>
        <w:rPr>
          <w:rFonts w:hint="eastAsia"/>
        </w:rPr>
        <w:t>是否保留一个即可？</w:t>
      </w:r>
    </w:p>
  </w:comment>
  <w:comment w:id="16" w:author="Acer" w:date="2016-11-19T11:46:00Z" w:initials="A">
    <w:p w14:paraId="5E528700" w14:textId="2BB805B6" w:rsidR="00B639C4" w:rsidRDefault="00B639C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“完成”按钮</w:t>
      </w:r>
      <w:r>
        <w:t>是提交修改，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按钮则是</w:t>
      </w:r>
      <w:r>
        <w:t>取消修改。即</w:t>
      </w:r>
      <w:r>
        <w:rPr>
          <w:rFonts w:hint="eastAsia"/>
        </w:rPr>
        <w:t>按下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用户</w:t>
      </w:r>
      <w:r>
        <w:t>所修改的信息会被填到文本框里，如果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则</w:t>
      </w:r>
      <w:r>
        <w:t>相当于什么都没做，</w:t>
      </w:r>
      <w:r>
        <w:rPr>
          <w:rFonts w:hint="eastAsia"/>
        </w:rPr>
        <w:t>回到了</w:t>
      </w:r>
      <w:r>
        <w:t>上一个页面。</w:t>
      </w:r>
      <w:r>
        <w:rPr>
          <w:rFonts w:hint="eastAsia"/>
        </w:rPr>
        <w:t>把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改成</w:t>
      </w:r>
      <w:r>
        <w:t>“</w:t>
      </w:r>
      <w:r>
        <w:rPr>
          <w:rFonts w:hint="eastAsia"/>
        </w:rPr>
        <w:t>提交</w:t>
      </w:r>
      <w:r>
        <w:t>修改</w:t>
      </w:r>
      <w:r>
        <w:t>”</w:t>
      </w:r>
      <w:r>
        <w:rPr>
          <w:rFonts w:hint="eastAsia"/>
        </w:rPr>
        <w:t>会</w:t>
      </w:r>
      <w:r>
        <w:t>更好么？</w:t>
      </w:r>
    </w:p>
    <w:p w14:paraId="68E9B9FD" w14:textId="77777777" w:rsidR="00C74C10" w:rsidRDefault="00C74C10">
      <w:pPr>
        <w:pStyle w:val="a5"/>
      </w:pPr>
    </w:p>
  </w:comment>
  <w:comment w:id="17" w:author="hongjun qiu" w:date="2016-11-19T22:55:00Z" w:initials="hq">
    <w:p w14:paraId="6991093B" w14:textId="643D7D66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“完成”、“返回”是否改成“提交”，“取消”是否更明确？</w:t>
      </w:r>
    </w:p>
  </w:comment>
  <w:comment w:id="18" w:author="Hj Qiu" w:date="2016-11-18T21:56:00Z" w:initials="HQ">
    <w:p w14:paraId="0B6960B4" w14:textId="77777777" w:rsidR="00FD22B0" w:rsidRDefault="00FD22B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默认显示为当前用户</w:t>
      </w:r>
    </w:p>
    <w:p w14:paraId="64AF9422" w14:textId="77777777" w:rsidR="00FD22B0" w:rsidRDefault="00FD22B0">
      <w:pPr>
        <w:pStyle w:val="a5"/>
      </w:pPr>
      <w:r>
        <w:rPr>
          <w:rFonts w:hint="eastAsia"/>
        </w:rPr>
        <w:t>否则利用勾选方式选择系统内用户</w:t>
      </w:r>
    </w:p>
  </w:comment>
  <w:comment w:id="19" w:author="Acer" w:date="2016-11-19T11:49:00Z" w:initials="A">
    <w:p w14:paraId="4DBFE318" w14:textId="37AB68EF" w:rsidR="00B639C4" w:rsidRDefault="00B639C4">
      <w:pPr>
        <w:pStyle w:val="a5"/>
      </w:pPr>
      <w:r>
        <w:rPr>
          <w:rStyle w:val="a4"/>
        </w:rPr>
        <w:annotationRef/>
      </w:r>
      <w:r w:rsidR="00AD70B5">
        <w:rPr>
          <w:rFonts w:hint="eastAsia"/>
        </w:rPr>
        <w:t>好的</w:t>
      </w:r>
      <w:r w:rsidR="00AD70B5">
        <w:t>，我会修改。</w:t>
      </w:r>
      <w:r w:rsidR="00AD70B5">
        <w:rPr>
          <w:rFonts w:hint="eastAsia"/>
        </w:rPr>
        <w:t>我的</w:t>
      </w:r>
      <w:r w:rsidR="00AD70B5">
        <w:t>想法是</w:t>
      </w:r>
      <w:r w:rsidR="00AD70B5">
        <w:t>“</w:t>
      </w:r>
      <w:r w:rsidR="00AD70B5">
        <w:rPr>
          <w:rFonts w:hint="eastAsia"/>
        </w:rPr>
        <w:t>用户</w:t>
      </w:r>
      <w:r w:rsidR="00AD70B5">
        <w:t>姓名</w:t>
      </w:r>
      <w:r w:rsidR="00AD70B5">
        <w:t>+</w:t>
      </w:r>
      <w:r w:rsidR="00AD70B5">
        <w:t>联系方式</w:t>
      </w:r>
      <w:r w:rsidR="00AD70B5">
        <w:t>”</w:t>
      </w:r>
      <w:r w:rsidR="00AD70B5">
        <w:rPr>
          <w:rFonts w:hint="eastAsia"/>
        </w:rPr>
        <w:t>的</w:t>
      </w:r>
      <w:r w:rsidR="00AD70B5">
        <w:t>格式</w:t>
      </w:r>
      <w:r w:rsidR="00AD70B5">
        <w:rPr>
          <w:rFonts w:hint="eastAsia"/>
        </w:rPr>
        <w:t>可以么？</w:t>
      </w:r>
    </w:p>
    <w:p w14:paraId="2600A406" w14:textId="77777777" w:rsidR="00C74C10" w:rsidRDefault="00C74C10">
      <w:pPr>
        <w:pStyle w:val="a5"/>
      </w:pPr>
    </w:p>
  </w:comment>
  <w:comment w:id="20" w:author="hongjun qiu" w:date="2016-11-19T22:55:00Z" w:initials="hq">
    <w:p w14:paraId="01A13839" w14:textId="762458F6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联系人是否应该是系统用户，那联系方式是否可不用填写？管理员应该有权限看到用户信息的。</w:t>
      </w:r>
    </w:p>
  </w:comment>
  <w:comment w:id="23" w:author="Hj Qiu" w:date="2016-11-18T22:35:00Z" w:initials="HQ">
    <w:p w14:paraId="7B9F858F" w14:textId="21A372C1" w:rsidR="00AD4BCB" w:rsidRDefault="00AD4BCB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与上述类似，完成</w:t>
      </w:r>
      <w:r>
        <w:rPr>
          <w:rFonts w:hint="eastAsia"/>
        </w:rPr>
        <w:t xml:space="preserve"> </w:t>
      </w:r>
      <w:r>
        <w:rPr>
          <w:rFonts w:hint="eastAsia"/>
        </w:rPr>
        <w:t>返回这两个按钮对应的功能分别是什么？</w:t>
      </w:r>
    </w:p>
    <w:p w14:paraId="6B75C0AA" w14:textId="77777777" w:rsidR="00C74C10" w:rsidRDefault="00C74C10">
      <w:pPr>
        <w:pStyle w:val="a5"/>
      </w:pPr>
    </w:p>
  </w:comment>
  <w:comment w:id="24" w:author="hongjun qiu" w:date="2016-11-19T22:57:00Z" w:initials="hq">
    <w:p w14:paraId="1F6D17CC" w14:textId="02E9D46A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与上述类似</w:t>
      </w:r>
    </w:p>
  </w:comment>
  <w:comment w:id="25" w:author="Hj Qiu" w:date="2016-11-18T22:38:00Z" w:initials="HQ">
    <w:p w14:paraId="326F4A5F" w14:textId="397778C7" w:rsidR="00AD4BCB" w:rsidRDefault="00AD4BCB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这个管理员应该是各个单位的业务管理员。他有权限审核修改本单位的会议室、用户。</w:t>
      </w:r>
    </w:p>
  </w:comment>
  <w:comment w:id="26" w:author="Acer" w:date="2016-11-19T11:52:00Z" w:initials="A">
    <w:p w14:paraId="45E560E8" w14:textId="103B8452" w:rsidR="00AD70B5" w:rsidRDefault="00AD70B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收到</w:t>
      </w:r>
      <w:r>
        <w:t>。也就是说</w:t>
      </w:r>
      <w:r>
        <w:rPr>
          <w:rFonts w:hint="eastAsia"/>
        </w:rPr>
        <w:t>“管理</w:t>
      </w:r>
      <w:r>
        <w:t>员只能修改本单位的会议室和用户信息</w:t>
      </w:r>
      <w:r>
        <w:rPr>
          <w:rFonts w:hint="eastAsia"/>
        </w:rPr>
        <w:t>”的</w:t>
      </w:r>
      <w:r>
        <w:t>意思吗？</w:t>
      </w:r>
    </w:p>
  </w:comment>
  <w:comment w:id="27" w:author="hongjun qiu" w:date="2016-11-19T22:57:00Z" w:initials="hq">
    <w:p w14:paraId="5F86963C" w14:textId="15B3557E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是的。</w:t>
      </w:r>
    </w:p>
  </w:comment>
  <w:comment w:id="30" w:author="Hj Qiu" w:date="2016-11-18T22:36:00Z" w:initials="HQ">
    <w:p w14:paraId="070C8659" w14:textId="6B29820E" w:rsidR="00AD4BCB" w:rsidRDefault="00AD4BCB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是否应该有用户审核功能？？新注册的用户需经过对应单位的管理员审核才能使用此系统。</w:t>
      </w:r>
    </w:p>
    <w:p w14:paraId="756B3F63" w14:textId="77777777" w:rsidR="00AD4BCB" w:rsidRDefault="00AD4BCB">
      <w:pPr>
        <w:pStyle w:val="a5"/>
      </w:pPr>
      <w:r>
        <w:rPr>
          <w:rFonts w:hint="eastAsia"/>
        </w:rPr>
        <w:t>新增用户这个功能应该改为批量导入用户功能！</w:t>
      </w:r>
    </w:p>
    <w:p w14:paraId="10CE5B8E" w14:textId="71D78DE3" w:rsidR="00AD4BCB" w:rsidRDefault="00AD4BCB">
      <w:pPr>
        <w:pStyle w:val="a5"/>
      </w:pPr>
    </w:p>
  </w:comment>
  <w:comment w:id="31" w:author="Acer" w:date="2016-11-19T11:53:00Z" w:initials="A">
    <w:p w14:paraId="45EC2349" w14:textId="2A1B396C" w:rsidR="00AD70B5" w:rsidRDefault="00AD70B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审核</w:t>
      </w:r>
      <w:r>
        <w:t>功能我</w:t>
      </w:r>
      <w:r>
        <w:rPr>
          <w:rFonts w:hint="eastAsia"/>
        </w:rPr>
        <w:t>应该</w:t>
      </w:r>
      <w:r>
        <w:t>加一个</w:t>
      </w:r>
      <w:r>
        <w:rPr>
          <w:rFonts w:hint="eastAsia"/>
        </w:rPr>
        <w:t>，同意</w:t>
      </w:r>
      <w:r>
        <w:t>。</w:t>
      </w:r>
    </w:p>
    <w:p w14:paraId="08F0E5B7" w14:textId="77777777" w:rsidR="00AD70B5" w:rsidRDefault="00AD70B5">
      <w:pPr>
        <w:pStyle w:val="a5"/>
      </w:pPr>
      <w:r>
        <w:rPr>
          <w:rFonts w:hint="eastAsia"/>
        </w:rPr>
        <w:t>批量</w:t>
      </w:r>
      <w:r>
        <w:t>添加用户这个功能我觉得</w:t>
      </w:r>
      <w:r>
        <w:rPr>
          <w:rFonts w:hint="eastAsia"/>
        </w:rPr>
        <w:t>用户</w:t>
      </w:r>
      <w:r>
        <w:t>在</w:t>
      </w:r>
      <w:r>
        <w:rPr>
          <w:rFonts w:hint="eastAsia"/>
        </w:rPr>
        <w:t>移动</w:t>
      </w:r>
      <w:r>
        <w:t>端</w:t>
      </w:r>
      <w:r>
        <w:rPr>
          <w:rFonts w:hint="eastAsia"/>
        </w:rPr>
        <w:t>操作</w:t>
      </w:r>
      <w:r>
        <w:t>其实非常麻烦</w:t>
      </w:r>
      <w:r>
        <w:rPr>
          <w:rFonts w:hint="eastAsia"/>
        </w:rPr>
        <w:t>，</w:t>
      </w:r>
      <w:r>
        <w:t>毕竟屏幕小，也</w:t>
      </w:r>
      <w:r>
        <w:rPr>
          <w:rFonts w:hint="eastAsia"/>
        </w:rPr>
        <w:t>不能像</w:t>
      </w:r>
      <w:r>
        <w:t>pc</w:t>
      </w:r>
      <w:r>
        <w:t>端那样快捷导入电子表格完成</w:t>
      </w:r>
      <w:r>
        <w:rPr>
          <w:rFonts w:hint="eastAsia"/>
        </w:rPr>
        <w:t>，</w:t>
      </w:r>
      <w:r>
        <w:t>其次输入也不便。</w:t>
      </w:r>
    </w:p>
    <w:p w14:paraId="1BE3902D" w14:textId="77777777" w:rsidR="00AD70B5" w:rsidRDefault="00AD70B5">
      <w:pPr>
        <w:pStyle w:val="a5"/>
      </w:pPr>
      <w:r>
        <w:t>其实</w:t>
      </w:r>
      <w:r>
        <w:rPr>
          <w:rFonts w:hint="eastAsia"/>
        </w:rPr>
        <w:t>我</w:t>
      </w:r>
      <w:r>
        <w:t>不是很理解</w:t>
      </w:r>
      <w:r>
        <w:rPr>
          <w:rFonts w:hint="eastAsia"/>
        </w:rPr>
        <w:t>“批量</w:t>
      </w:r>
      <w:r>
        <w:t>添加用户</w:t>
      </w:r>
      <w:r>
        <w:rPr>
          <w:rFonts w:hint="eastAsia"/>
        </w:rPr>
        <w:t>”的</w:t>
      </w:r>
      <w:r>
        <w:t>实际操作过程，周一再讨论一下吧</w:t>
      </w:r>
    </w:p>
    <w:p w14:paraId="564FF144" w14:textId="1CA963FE" w:rsidR="00C74C10" w:rsidRPr="00AD70B5" w:rsidRDefault="00C74C10">
      <w:pPr>
        <w:pStyle w:val="a5"/>
      </w:pPr>
    </w:p>
  </w:comment>
  <w:comment w:id="32" w:author="hongjun qiu" w:date="2016-11-19T22:58:00Z" w:initials="hq">
    <w:p w14:paraId="041EDA2E" w14:textId="59BC921C" w:rsidR="00C74C10" w:rsidRDefault="00C74C10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同意你的想法。在</w:t>
      </w:r>
      <w:r>
        <w:rPr>
          <w:rFonts w:hint="eastAsia"/>
        </w:rPr>
        <w:t>app</w:t>
      </w:r>
      <w:r>
        <w:rPr>
          <w:rFonts w:hint="eastAsia"/>
        </w:rPr>
        <w:t>端不考虑批量用户导入的问题。管理员是否有权限新增用户，这个问题再明确一下。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8BF4FEF" w15:done="0"/>
  <w15:commentEx w15:paraId="699325AC" w15:paraIdParent="78BF4FEF" w15:done="0"/>
  <w15:commentEx w15:paraId="1210EE93" w15:paraIdParent="78BF4FEF" w15:done="0"/>
  <w15:commentEx w15:paraId="5E6A7C75" w15:done="0"/>
  <w15:commentEx w15:paraId="612CC9B5" w15:paraIdParent="5E6A7C75" w15:done="0"/>
  <w15:commentEx w15:paraId="2EA0E79B" w15:done="0"/>
  <w15:commentEx w15:paraId="56E3CEC7" w15:done="0"/>
  <w15:commentEx w15:paraId="1014DCDA" w15:done="0"/>
  <w15:commentEx w15:paraId="68E9B9FD" w15:paraIdParent="1014DCDA" w15:done="0"/>
  <w15:commentEx w15:paraId="6991093B" w15:paraIdParent="1014DCDA" w15:done="0"/>
  <w15:commentEx w15:paraId="64AF9422" w15:done="0"/>
  <w15:commentEx w15:paraId="2600A406" w15:paraIdParent="64AF9422" w15:done="0"/>
  <w15:commentEx w15:paraId="01A13839" w15:paraIdParent="64AF9422" w15:done="0"/>
  <w15:commentEx w15:paraId="6B75C0AA" w15:done="0"/>
  <w15:commentEx w15:paraId="1F6D17CC" w15:paraIdParent="6B75C0AA" w15:done="0"/>
  <w15:commentEx w15:paraId="326F4A5F" w15:done="0"/>
  <w15:commentEx w15:paraId="45E560E8" w15:paraIdParent="326F4A5F" w15:done="0"/>
  <w15:commentEx w15:paraId="5F86963C" w15:paraIdParent="326F4A5F" w15:done="0"/>
  <w15:commentEx w15:paraId="10CE5B8E" w15:done="0"/>
  <w15:commentEx w15:paraId="564FF144" w15:paraIdParent="10CE5B8E" w15:done="0"/>
  <w15:commentEx w15:paraId="041EDA2E" w15:paraIdParent="10CE5B8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3D55C5"/>
    <w:multiLevelType w:val="multilevel"/>
    <w:tmpl w:val="77683B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>
    <w:nsid w:val="3F637CB0"/>
    <w:multiLevelType w:val="hybridMultilevel"/>
    <w:tmpl w:val="D5E4169E"/>
    <w:lvl w:ilvl="0" w:tplc="C65EB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j Qiu">
    <w15:presenceInfo w15:providerId="None" w15:userId="Hj Qiu"/>
  </w15:person>
  <w15:person w15:author="Acer">
    <w15:presenceInfo w15:providerId="None" w15:userId="Acer"/>
  </w15:person>
  <w15:person w15:author="hongjun qiu">
    <w15:presenceInfo w15:providerId="Windows Live" w15:userId="c17f3f67ed51661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B59"/>
    <w:rsid w:val="00064256"/>
    <w:rsid w:val="000C29B5"/>
    <w:rsid w:val="00172178"/>
    <w:rsid w:val="001975AE"/>
    <w:rsid w:val="00214CE2"/>
    <w:rsid w:val="0027272F"/>
    <w:rsid w:val="00284B59"/>
    <w:rsid w:val="002D5393"/>
    <w:rsid w:val="00353D89"/>
    <w:rsid w:val="004F336D"/>
    <w:rsid w:val="005619B7"/>
    <w:rsid w:val="005A61FC"/>
    <w:rsid w:val="005E6779"/>
    <w:rsid w:val="006A268C"/>
    <w:rsid w:val="006B7579"/>
    <w:rsid w:val="0070016F"/>
    <w:rsid w:val="007208D8"/>
    <w:rsid w:val="007512C3"/>
    <w:rsid w:val="00761700"/>
    <w:rsid w:val="00794DEC"/>
    <w:rsid w:val="00824E03"/>
    <w:rsid w:val="008626C6"/>
    <w:rsid w:val="00AD4BCB"/>
    <w:rsid w:val="00AD70B5"/>
    <w:rsid w:val="00B639C4"/>
    <w:rsid w:val="00BB02F7"/>
    <w:rsid w:val="00C616FD"/>
    <w:rsid w:val="00C74C10"/>
    <w:rsid w:val="00F253F3"/>
    <w:rsid w:val="00FD2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53CBB"/>
  <w15:chartTrackingRefBased/>
  <w15:docId w15:val="{FC6EE76F-9A0A-40B8-B03D-FF802250B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6779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5A61FC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5A61FC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5A61FC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5A61FC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5A61FC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5A61F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A6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26F36-AC00-46E2-8A7B-5FA8412E4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289</Words>
  <Characters>1650</Characters>
  <Application>Microsoft Office Word</Application>
  <DocSecurity>0</DocSecurity>
  <Lines>13</Lines>
  <Paragraphs>3</Paragraphs>
  <ScaleCrop>false</ScaleCrop>
  <Company>Microsoft</Company>
  <LinksUpToDate>false</LinksUpToDate>
  <CharactersWithSpaces>1936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2016-11-19T15:00:00Z</dcterms:created>
  <dcterms:modified xsi:type="dcterms:W3CDTF">2016-11-21T13:43:00Z</dcterms:modified>
</cp:coreProperties>
</file>